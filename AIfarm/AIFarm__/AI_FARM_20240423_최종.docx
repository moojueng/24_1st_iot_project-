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92"/>
          <w:szCs w:val="92"/>
        </w:rPr>
      </w:pPr>
      <w:bookmarkStart w:colFirst="0" w:colLast="0" w:name="_heading=h.ge7al9p77zpw" w:id="0"/>
      <w:bookmarkEnd w:id="0"/>
      <w:r w:rsidDel="00000000" w:rsidR="00000000" w:rsidRPr="00000000">
        <w:rPr>
          <w:sz w:val="92"/>
          <w:szCs w:val="92"/>
          <w:rtl w:val="0"/>
        </w:rPr>
        <w:t xml:space="preserve">Project ‘AI FARM’</w:t>
      </w:r>
    </w:p>
    <w:p w:rsidR="00000000" w:rsidDel="00000000" w:rsidP="00000000" w:rsidRDefault="00000000" w:rsidRPr="00000000" w14:paraId="00000002">
      <w:pPr>
        <w:jc w:val="center"/>
        <w:rPr>
          <w:b w:val="1"/>
          <w:sz w:val="72"/>
          <w:szCs w:val="72"/>
        </w:rPr>
      </w:pPr>
      <w:r w:rsidDel="00000000" w:rsidR="00000000" w:rsidRPr="00000000">
        <w:rPr>
          <w:b w:val="1"/>
          <w:sz w:val="72"/>
          <w:szCs w:val="72"/>
        </w:rPr>
        <w:drawing>
          <wp:inline distB="0" distT="0" distL="180" distR="180">
            <wp:extent cx="4857750" cy="3286125"/>
            <wp:effectExtent b="0" l="0" r="0" t="0"/>
            <wp:docPr id="2059"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485775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144" w:lineRule="auto"/>
        <w:jc w:val="righ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팀 이름 :  AI FARM</w:t>
      </w:r>
    </w:p>
    <w:p w:rsidR="00000000" w:rsidDel="00000000" w:rsidP="00000000" w:rsidRDefault="00000000" w:rsidRPr="00000000" w14:paraId="00000004">
      <w:pPr>
        <w:spacing w:line="144" w:lineRule="auto"/>
        <w:jc w:val="righ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GITHUB : </w:t>
      </w:r>
      <w:r w:rsidDel="00000000" w:rsidR="00000000" w:rsidRPr="00000000">
        <w:rPr>
          <w:rFonts w:ascii="Gulimche" w:cs="Gulimche" w:eastAsia="Gulimche" w:hAnsi="Gulimche"/>
          <w:sz w:val="24"/>
          <w:szCs w:val="24"/>
          <w:rtl w:val="0"/>
        </w:rPr>
        <w:t xml:space="preserve">https://github.com/HuiWen86/AI_FARM</w:t>
      </w:r>
      <w:r w:rsidDel="00000000" w:rsidR="00000000" w:rsidRPr="00000000">
        <w:rPr>
          <w:rtl w:val="0"/>
        </w:rPr>
      </w:r>
    </w:p>
    <w:p w:rsidR="00000000" w:rsidDel="00000000" w:rsidP="00000000" w:rsidRDefault="00000000" w:rsidRPr="00000000" w14:paraId="00000005">
      <w:pPr>
        <w:spacing w:line="144" w:lineRule="auto"/>
        <w:jc w:val="righ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006">
      <w:pPr>
        <w:spacing w:line="144" w:lineRule="auto"/>
        <w:jc w:val="righ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팀장 : 정혜원</w:t>
      </w:r>
    </w:p>
    <w:p w:rsidR="00000000" w:rsidDel="00000000" w:rsidP="00000000" w:rsidRDefault="00000000" w:rsidRPr="00000000" w14:paraId="00000007">
      <w:pPr>
        <w:spacing w:line="144" w:lineRule="auto"/>
        <w:jc w:val="righ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E-Mail : krmjin@naver.com</w:t>
      </w:r>
    </w:p>
    <w:p w:rsidR="00000000" w:rsidDel="00000000" w:rsidP="00000000" w:rsidRDefault="00000000" w:rsidRPr="00000000" w14:paraId="00000008">
      <w:pPr>
        <w:spacing w:line="144" w:lineRule="auto"/>
        <w:jc w:val="righ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010-6723-7400</w:t>
      </w:r>
    </w:p>
    <w:p w:rsidR="00000000" w:rsidDel="00000000" w:rsidP="00000000" w:rsidRDefault="00000000" w:rsidRPr="00000000" w14:paraId="00000009">
      <w:pPr>
        <w:spacing w:line="144" w:lineRule="auto"/>
        <w:jc w:val="righ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김나영</w:t>
      </w:r>
    </w:p>
    <w:p w:rsidR="00000000" w:rsidDel="00000000" w:rsidP="00000000" w:rsidRDefault="00000000" w:rsidRPr="00000000" w14:paraId="0000000A">
      <w:pPr>
        <w:spacing w:line="144" w:lineRule="auto"/>
        <w:jc w:val="righ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E-Mail : nayoungkim0920@inha.edu</w:t>
      </w:r>
    </w:p>
    <w:p w:rsidR="00000000" w:rsidDel="00000000" w:rsidP="00000000" w:rsidRDefault="00000000" w:rsidRPr="00000000" w14:paraId="0000000B">
      <w:pPr>
        <w:spacing w:line="144" w:lineRule="auto"/>
        <w:jc w:val="righ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010-7621-7851</w:t>
      </w:r>
    </w:p>
    <w:p w:rsidR="00000000" w:rsidDel="00000000" w:rsidP="00000000" w:rsidRDefault="00000000" w:rsidRPr="00000000" w14:paraId="0000000C">
      <w:pPr>
        <w:spacing w:line="144" w:lineRule="auto"/>
        <w:jc w:val="righ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김동현</w:t>
      </w:r>
    </w:p>
    <w:p w:rsidR="00000000" w:rsidDel="00000000" w:rsidP="00000000" w:rsidRDefault="00000000" w:rsidRPr="00000000" w14:paraId="0000000D">
      <w:pPr>
        <w:spacing w:line="144" w:lineRule="auto"/>
        <w:jc w:val="righ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E-Mail : kdong228@naver.com</w:t>
      </w:r>
    </w:p>
    <w:p w:rsidR="00000000" w:rsidDel="00000000" w:rsidP="00000000" w:rsidRDefault="00000000" w:rsidRPr="00000000" w14:paraId="0000000E">
      <w:pPr>
        <w:spacing w:line="144" w:lineRule="auto"/>
        <w:jc w:val="righ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010-2448-4543</w:t>
      </w:r>
    </w:p>
    <w:p w:rsidR="00000000" w:rsidDel="00000000" w:rsidP="00000000" w:rsidRDefault="00000000" w:rsidRPr="00000000" w14:paraId="0000000F">
      <w:pPr>
        <w:spacing w:line="144" w:lineRule="auto"/>
        <w:jc w:val="righ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010">
      <w:pPr>
        <w:spacing w:line="144" w:lineRule="auto"/>
        <w:jc w:val="righ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011">
      <w:pPr>
        <w:spacing w:line="144" w:lineRule="auto"/>
        <w:jc w:val="righ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012">
      <w:pPr>
        <w:spacing w:line="144" w:lineRule="auto"/>
        <w:jc w:val="righ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013">
      <w:pPr>
        <w:jc w:val="center"/>
        <w:rPr>
          <w:rFonts w:ascii="Gulimche" w:cs="Gulimche" w:eastAsia="Gulimche" w:hAnsi="Gulimche"/>
          <w:b w:val="1"/>
          <w:sz w:val="28"/>
          <w:szCs w:val="28"/>
        </w:rPr>
      </w:pPr>
      <w:r w:rsidDel="00000000" w:rsidR="00000000" w:rsidRPr="00000000">
        <w:rPr>
          <w:rFonts w:ascii="Gulimche" w:cs="Gulimche" w:eastAsia="Gulimche" w:hAnsi="Gulimche"/>
          <w:b w:val="1"/>
          <w:sz w:val="28"/>
          <w:szCs w:val="28"/>
          <w:rtl w:val="0"/>
        </w:rPr>
        <w:t xml:space="preserve">— 목차 –</w:t>
      </w:r>
    </w:p>
    <w:p w:rsidR="00000000" w:rsidDel="00000000" w:rsidP="00000000" w:rsidRDefault="00000000" w:rsidRPr="00000000" w14:paraId="00000014">
      <w:pPr>
        <w:jc w:val="left"/>
        <w:rPr>
          <w:rFonts w:ascii="Gulimche" w:cs="Gulimche" w:eastAsia="Gulimche" w:hAnsi="Gulimche"/>
          <w:b w:val="1"/>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5">
          <w:pPr>
            <w:tabs>
              <w:tab w:val="right" w:leader="dot" w:pos="12000"/>
            </w:tabs>
            <w:spacing w:after="0"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b3bzgux9hvv">
            <w:r w:rsidDel="00000000" w:rsidR="00000000" w:rsidRPr="00000000">
              <w:rPr>
                <w:rFonts w:ascii="Gill Sans" w:cs="Gill Sans" w:eastAsia="Gill Sans" w:hAnsi="Gill Sans"/>
                <w:b w:val="1"/>
                <w:i w:val="0"/>
                <w:smallCaps w:val="0"/>
                <w:strike w:val="0"/>
                <w:color w:val="000000"/>
                <w:sz w:val="20"/>
                <w:szCs w:val="20"/>
                <w:u w:val="none"/>
                <w:shd w:fill="auto" w:val="clear"/>
                <w:vertAlign w:val="baseline"/>
                <w:rtl w:val="0"/>
              </w:rPr>
              <w:t xml:space="preserve">1. 개요</w:t>
              <w:tab/>
              <w:t xml:space="preserve">3</w:t>
            </w:r>
          </w:hyperlink>
          <w:r w:rsidDel="00000000" w:rsidR="00000000" w:rsidRPr="00000000">
            <w:rPr>
              <w:rtl w:val="0"/>
            </w:rPr>
          </w:r>
        </w:p>
        <w:p w:rsidR="00000000" w:rsidDel="00000000" w:rsidP="00000000" w:rsidRDefault="00000000" w:rsidRPr="00000000" w14:paraId="00000016">
          <w:pPr>
            <w:tabs>
              <w:tab w:val="right" w:leader="dot" w:pos="12000"/>
            </w:tabs>
            <w:spacing w:after="0" w:before="60" w:line="240" w:lineRule="auto"/>
            <w:ind w:left="360" w:firstLine="0"/>
            <w:jc w:val="left"/>
            <w:rPr>
              <w:color w:val="000000"/>
              <w:u w:val="none"/>
            </w:rPr>
          </w:pPr>
          <w:hyperlink w:anchor="_heading=h.q8qx6hwhlw4t">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1.1 프로젝트 명</w:t>
              <w:tab/>
              <w:t xml:space="preserve">3</w:t>
            </w:r>
          </w:hyperlink>
          <w:r w:rsidDel="00000000" w:rsidR="00000000" w:rsidRPr="00000000">
            <w:rPr>
              <w:rtl w:val="0"/>
            </w:rPr>
          </w:r>
        </w:p>
        <w:p w:rsidR="00000000" w:rsidDel="00000000" w:rsidP="00000000" w:rsidRDefault="00000000" w:rsidRPr="00000000" w14:paraId="00000017">
          <w:pPr>
            <w:tabs>
              <w:tab w:val="right" w:leader="dot" w:pos="12000"/>
            </w:tabs>
            <w:spacing w:after="0" w:before="60" w:line="240" w:lineRule="auto"/>
            <w:ind w:left="360" w:firstLine="0"/>
            <w:jc w:val="left"/>
            <w:rPr>
              <w:color w:val="000000"/>
              <w:u w:val="none"/>
            </w:rPr>
          </w:pPr>
          <w:hyperlink w:anchor="_heading=h.ixc6l09wpud8">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1.2 프로젝트 기간</w:t>
              <w:tab/>
              <w:t xml:space="preserve">3</w:t>
            </w:r>
          </w:hyperlink>
          <w:r w:rsidDel="00000000" w:rsidR="00000000" w:rsidRPr="00000000">
            <w:rPr>
              <w:rtl w:val="0"/>
            </w:rPr>
          </w:r>
        </w:p>
        <w:p w:rsidR="00000000" w:rsidDel="00000000" w:rsidP="00000000" w:rsidRDefault="00000000" w:rsidRPr="00000000" w14:paraId="00000018">
          <w:pPr>
            <w:tabs>
              <w:tab w:val="right" w:leader="dot" w:pos="12000"/>
            </w:tabs>
            <w:spacing w:after="0" w:before="60" w:line="240" w:lineRule="auto"/>
            <w:ind w:left="360" w:firstLine="0"/>
            <w:jc w:val="left"/>
            <w:rPr>
              <w:color w:val="000000"/>
              <w:u w:val="none"/>
            </w:rPr>
          </w:pPr>
          <w:hyperlink w:anchor="_heading=h.re2wti4akgyd">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1.3 프로젝트 목적</w:t>
              <w:tab/>
              <w:t xml:space="preserve">3</w:t>
            </w:r>
          </w:hyperlink>
          <w:r w:rsidDel="00000000" w:rsidR="00000000" w:rsidRPr="00000000">
            <w:rPr>
              <w:rtl w:val="0"/>
            </w:rPr>
          </w:r>
        </w:p>
        <w:p w:rsidR="00000000" w:rsidDel="00000000" w:rsidP="00000000" w:rsidRDefault="00000000" w:rsidRPr="00000000" w14:paraId="00000019">
          <w:pPr>
            <w:tabs>
              <w:tab w:val="right" w:leader="dot" w:pos="12000"/>
            </w:tabs>
            <w:spacing w:after="0" w:before="60" w:line="240" w:lineRule="auto"/>
            <w:ind w:left="360" w:firstLine="0"/>
            <w:jc w:val="left"/>
            <w:rPr>
              <w:color w:val="000000"/>
              <w:u w:val="none"/>
            </w:rPr>
          </w:pPr>
          <w:hyperlink w:anchor="_heading=h.egpx6x1ztusp">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1.4 프로젝트 관련 국내외 동향</w:t>
              <w:tab/>
              <w:t xml:space="preserve">4</w:t>
            </w:r>
          </w:hyperlink>
          <w:r w:rsidDel="00000000" w:rsidR="00000000" w:rsidRPr="00000000">
            <w:rPr>
              <w:rtl w:val="0"/>
            </w:rPr>
          </w:r>
        </w:p>
        <w:p w:rsidR="00000000" w:rsidDel="00000000" w:rsidP="00000000" w:rsidRDefault="00000000" w:rsidRPr="00000000" w14:paraId="0000001A">
          <w:pPr>
            <w:tabs>
              <w:tab w:val="right" w:leader="dot" w:pos="12000"/>
            </w:tabs>
            <w:spacing w:after="0" w:before="60" w:line="240" w:lineRule="auto"/>
            <w:jc w:val="left"/>
            <w:rPr>
              <w:b w:val="1"/>
              <w:color w:val="000000"/>
              <w:u w:val="none"/>
            </w:rPr>
          </w:pPr>
          <w:hyperlink w:anchor="_heading=h.tky51r7en6yv">
            <w:r w:rsidDel="00000000" w:rsidR="00000000" w:rsidRPr="00000000">
              <w:rPr>
                <w:rFonts w:ascii="Gill Sans" w:cs="Gill Sans" w:eastAsia="Gill Sans" w:hAnsi="Gill Sans"/>
                <w:b w:val="1"/>
                <w:i w:val="0"/>
                <w:smallCaps w:val="0"/>
                <w:strike w:val="0"/>
                <w:color w:val="000000"/>
                <w:sz w:val="20"/>
                <w:szCs w:val="20"/>
                <w:u w:val="none"/>
                <w:shd w:fill="auto" w:val="clear"/>
                <w:vertAlign w:val="baseline"/>
                <w:rtl w:val="0"/>
              </w:rPr>
              <w:t xml:space="preserve">2. 프로젝트 범위</w:t>
              <w:tab/>
              <w:t xml:space="preserve">7</w:t>
            </w:r>
          </w:hyperlink>
          <w:r w:rsidDel="00000000" w:rsidR="00000000" w:rsidRPr="00000000">
            <w:rPr>
              <w:rtl w:val="0"/>
            </w:rPr>
          </w:r>
        </w:p>
        <w:p w:rsidR="00000000" w:rsidDel="00000000" w:rsidP="00000000" w:rsidRDefault="00000000" w:rsidRPr="00000000" w14:paraId="0000001B">
          <w:pPr>
            <w:tabs>
              <w:tab w:val="right" w:leader="dot" w:pos="12000"/>
            </w:tabs>
            <w:spacing w:after="0" w:before="60" w:line="240" w:lineRule="auto"/>
            <w:ind w:left="360" w:firstLine="0"/>
            <w:jc w:val="left"/>
            <w:rPr>
              <w:color w:val="000000"/>
              <w:u w:val="none"/>
            </w:rPr>
          </w:pPr>
          <w:hyperlink w:anchor="_heading=h.ox5ginewhfds">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2.1 작업명세서</w:t>
              <w:tab/>
              <w:t xml:space="preserve">7</w:t>
            </w:r>
          </w:hyperlink>
          <w:r w:rsidDel="00000000" w:rsidR="00000000" w:rsidRPr="00000000">
            <w:rPr>
              <w:rtl w:val="0"/>
            </w:rPr>
          </w:r>
        </w:p>
        <w:p w:rsidR="00000000" w:rsidDel="00000000" w:rsidP="00000000" w:rsidRDefault="00000000" w:rsidRPr="00000000" w14:paraId="0000001C">
          <w:pPr>
            <w:tabs>
              <w:tab w:val="right" w:leader="dot" w:pos="12000"/>
            </w:tabs>
            <w:spacing w:after="0" w:before="60" w:line="240" w:lineRule="auto"/>
            <w:jc w:val="left"/>
            <w:rPr>
              <w:b w:val="1"/>
              <w:color w:val="000000"/>
              <w:u w:val="none"/>
            </w:rPr>
          </w:pPr>
          <w:hyperlink w:anchor="_heading=h.17rr7ufky6z9">
            <w:r w:rsidDel="00000000" w:rsidR="00000000" w:rsidRPr="00000000">
              <w:rPr>
                <w:rFonts w:ascii="Gill Sans" w:cs="Gill Sans" w:eastAsia="Gill Sans" w:hAnsi="Gill Sans"/>
                <w:b w:val="1"/>
                <w:i w:val="0"/>
                <w:smallCaps w:val="0"/>
                <w:strike w:val="0"/>
                <w:color w:val="000000"/>
                <w:sz w:val="20"/>
                <w:szCs w:val="20"/>
                <w:u w:val="none"/>
                <w:shd w:fill="auto" w:val="clear"/>
                <w:vertAlign w:val="baseline"/>
                <w:rtl w:val="0"/>
              </w:rPr>
              <w:t xml:space="preserve">3. 시스템 구축 환경</w:t>
              <w:tab/>
              <w:t xml:space="preserve">8</w:t>
            </w:r>
          </w:hyperlink>
          <w:r w:rsidDel="00000000" w:rsidR="00000000" w:rsidRPr="00000000">
            <w:rPr>
              <w:rtl w:val="0"/>
            </w:rPr>
          </w:r>
        </w:p>
        <w:p w:rsidR="00000000" w:rsidDel="00000000" w:rsidP="00000000" w:rsidRDefault="00000000" w:rsidRPr="00000000" w14:paraId="0000001D">
          <w:pPr>
            <w:tabs>
              <w:tab w:val="right" w:leader="dot" w:pos="12000"/>
            </w:tabs>
            <w:spacing w:after="0" w:before="60" w:line="240" w:lineRule="auto"/>
            <w:ind w:left="360" w:firstLine="0"/>
            <w:jc w:val="left"/>
            <w:rPr>
              <w:color w:val="000000"/>
              <w:u w:val="none"/>
            </w:rPr>
          </w:pPr>
          <w:hyperlink w:anchor="_heading=h.i2wkdqsse71d">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3.1 하드웨어 구축</w:t>
              <w:tab/>
              <w:t xml:space="preserve">8</w:t>
            </w:r>
          </w:hyperlink>
          <w:r w:rsidDel="00000000" w:rsidR="00000000" w:rsidRPr="00000000">
            <w:rPr>
              <w:rtl w:val="0"/>
            </w:rPr>
          </w:r>
        </w:p>
        <w:p w:rsidR="00000000" w:rsidDel="00000000" w:rsidP="00000000" w:rsidRDefault="00000000" w:rsidRPr="00000000" w14:paraId="0000001E">
          <w:pPr>
            <w:tabs>
              <w:tab w:val="right" w:leader="dot" w:pos="12000"/>
            </w:tabs>
            <w:spacing w:after="0" w:before="60" w:line="240" w:lineRule="auto"/>
            <w:jc w:val="left"/>
            <w:rPr>
              <w:b w:val="1"/>
              <w:color w:val="000000"/>
              <w:u w:val="none"/>
            </w:rPr>
          </w:pPr>
          <w:hyperlink w:anchor="_heading=h.760n32jqqey3">
            <w:r w:rsidDel="00000000" w:rsidR="00000000" w:rsidRPr="00000000">
              <w:rPr>
                <w:rFonts w:ascii="Gill Sans" w:cs="Gill Sans" w:eastAsia="Gill Sans" w:hAnsi="Gill Sans"/>
                <w:b w:val="1"/>
                <w:i w:val="0"/>
                <w:smallCaps w:val="0"/>
                <w:strike w:val="0"/>
                <w:color w:val="000000"/>
                <w:sz w:val="20"/>
                <w:szCs w:val="20"/>
                <w:u w:val="none"/>
                <w:shd w:fill="auto" w:val="clear"/>
                <w:vertAlign w:val="baseline"/>
                <w:rtl w:val="0"/>
              </w:rPr>
              <w:t xml:space="preserve">4. 프로젝트 추진체계</w:t>
              <w:tab/>
              <w:t xml:space="preserve">13</w:t>
            </w:r>
          </w:hyperlink>
          <w:r w:rsidDel="00000000" w:rsidR="00000000" w:rsidRPr="00000000">
            <w:rPr>
              <w:rtl w:val="0"/>
            </w:rPr>
          </w:r>
        </w:p>
        <w:p w:rsidR="00000000" w:rsidDel="00000000" w:rsidP="00000000" w:rsidRDefault="00000000" w:rsidRPr="00000000" w14:paraId="0000001F">
          <w:pPr>
            <w:tabs>
              <w:tab w:val="right" w:leader="dot" w:pos="12000"/>
            </w:tabs>
            <w:spacing w:after="0" w:before="60" w:line="240" w:lineRule="auto"/>
            <w:ind w:left="360" w:firstLine="0"/>
            <w:jc w:val="left"/>
            <w:rPr>
              <w:color w:val="000000"/>
              <w:u w:val="none"/>
            </w:rPr>
          </w:pPr>
          <w:hyperlink w:anchor="_heading=h.yf1ma343msfr">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4.1 프로젝트 수행 조직도</w:t>
              <w:tab/>
              <w:t xml:space="preserve">13</w:t>
            </w:r>
          </w:hyperlink>
          <w:r w:rsidDel="00000000" w:rsidR="00000000" w:rsidRPr="00000000">
            <w:rPr>
              <w:rtl w:val="0"/>
            </w:rPr>
          </w:r>
        </w:p>
        <w:p w:rsidR="00000000" w:rsidDel="00000000" w:rsidP="00000000" w:rsidRDefault="00000000" w:rsidRPr="00000000" w14:paraId="00000020">
          <w:pPr>
            <w:tabs>
              <w:tab w:val="right" w:leader="dot" w:pos="12000"/>
            </w:tabs>
            <w:spacing w:after="0" w:before="60" w:line="240" w:lineRule="auto"/>
            <w:ind w:left="360" w:firstLine="0"/>
            <w:jc w:val="left"/>
            <w:rPr>
              <w:color w:val="000000"/>
              <w:u w:val="none"/>
            </w:rPr>
          </w:pPr>
          <w:hyperlink w:anchor="_heading=h.yitxovjo04n">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4.2 조직별 역할</w:t>
              <w:tab/>
              <w:t xml:space="preserve">13</w:t>
            </w:r>
          </w:hyperlink>
          <w:r w:rsidDel="00000000" w:rsidR="00000000" w:rsidRPr="00000000">
            <w:rPr>
              <w:rtl w:val="0"/>
            </w:rPr>
          </w:r>
        </w:p>
        <w:p w:rsidR="00000000" w:rsidDel="00000000" w:rsidP="00000000" w:rsidRDefault="00000000" w:rsidRPr="00000000" w14:paraId="00000021">
          <w:pPr>
            <w:tabs>
              <w:tab w:val="right" w:leader="dot" w:pos="12000"/>
            </w:tabs>
            <w:spacing w:after="0" w:before="60" w:line="240" w:lineRule="auto"/>
            <w:jc w:val="left"/>
            <w:rPr>
              <w:b w:val="1"/>
              <w:color w:val="000000"/>
              <w:u w:val="none"/>
            </w:rPr>
          </w:pPr>
          <w:hyperlink w:anchor="_heading=h.n27z1lilkaig">
            <w:r w:rsidDel="00000000" w:rsidR="00000000" w:rsidRPr="00000000">
              <w:rPr>
                <w:rFonts w:ascii="Gill Sans" w:cs="Gill Sans" w:eastAsia="Gill Sans" w:hAnsi="Gill Sans"/>
                <w:b w:val="1"/>
                <w:i w:val="0"/>
                <w:smallCaps w:val="0"/>
                <w:strike w:val="0"/>
                <w:color w:val="000000"/>
                <w:sz w:val="20"/>
                <w:szCs w:val="20"/>
                <w:u w:val="none"/>
                <w:shd w:fill="auto" w:val="clear"/>
                <w:vertAlign w:val="baseline"/>
                <w:rtl w:val="0"/>
              </w:rPr>
              <w:t xml:space="preserve">5. 관리 프로세스 계획</w:t>
              <w:tab/>
              <w:t xml:space="preserve">15</w:t>
            </w:r>
          </w:hyperlink>
          <w:r w:rsidDel="00000000" w:rsidR="00000000" w:rsidRPr="00000000">
            <w:rPr>
              <w:rtl w:val="0"/>
            </w:rPr>
          </w:r>
        </w:p>
        <w:p w:rsidR="00000000" w:rsidDel="00000000" w:rsidP="00000000" w:rsidRDefault="00000000" w:rsidRPr="00000000" w14:paraId="00000022">
          <w:pPr>
            <w:tabs>
              <w:tab w:val="right" w:leader="dot" w:pos="12000"/>
            </w:tabs>
            <w:spacing w:after="0" w:before="60" w:line="240" w:lineRule="auto"/>
            <w:ind w:left="360" w:firstLine="0"/>
            <w:jc w:val="left"/>
            <w:rPr>
              <w:color w:val="000000"/>
              <w:u w:val="none"/>
            </w:rPr>
          </w:pPr>
          <w:hyperlink w:anchor="_heading=h.vixv13gxijk7">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5.1 작업 계획</w:t>
              <w:tab/>
              <w:t xml:space="preserve">15</w:t>
            </w:r>
          </w:hyperlink>
          <w:r w:rsidDel="00000000" w:rsidR="00000000" w:rsidRPr="00000000">
            <w:rPr>
              <w:rtl w:val="0"/>
            </w:rPr>
          </w:r>
        </w:p>
        <w:p w:rsidR="00000000" w:rsidDel="00000000" w:rsidP="00000000" w:rsidRDefault="00000000" w:rsidRPr="00000000" w14:paraId="00000023">
          <w:pPr>
            <w:tabs>
              <w:tab w:val="right" w:leader="dot" w:pos="12000"/>
            </w:tabs>
            <w:spacing w:after="0" w:before="60" w:line="240" w:lineRule="auto"/>
            <w:ind w:left="360" w:firstLine="0"/>
            <w:jc w:val="left"/>
            <w:rPr>
              <w:color w:val="000000"/>
              <w:u w:val="none"/>
            </w:rPr>
          </w:pPr>
          <w:hyperlink w:anchor="_heading=h.rom66mxmrhee">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5.2 산출물 처리 계획</w:t>
              <w:tab/>
              <w:t xml:space="preserve">17</w:t>
            </w:r>
          </w:hyperlink>
          <w:r w:rsidDel="00000000" w:rsidR="00000000" w:rsidRPr="00000000">
            <w:rPr>
              <w:rtl w:val="0"/>
            </w:rPr>
          </w:r>
        </w:p>
        <w:p w:rsidR="00000000" w:rsidDel="00000000" w:rsidP="00000000" w:rsidRDefault="00000000" w:rsidRPr="00000000" w14:paraId="00000024">
          <w:pPr>
            <w:tabs>
              <w:tab w:val="right" w:leader="dot" w:pos="12000"/>
            </w:tabs>
            <w:spacing w:after="0" w:before="60" w:line="240" w:lineRule="auto"/>
            <w:jc w:val="left"/>
            <w:rPr>
              <w:b w:val="1"/>
              <w:color w:val="000000"/>
              <w:u w:val="none"/>
            </w:rPr>
          </w:pPr>
          <w:hyperlink w:anchor="_heading=h.xtrkrnen1uh6">
            <w:r w:rsidDel="00000000" w:rsidR="00000000" w:rsidRPr="00000000">
              <w:rPr>
                <w:rFonts w:ascii="Gill Sans" w:cs="Gill Sans" w:eastAsia="Gill Sans" w:hAnsi="Gill Sans"/>
                <w:b w:val="1"/>
                <w:i w:val="0"/>
                <w:smallCaps w:val="0"/>
                <w:strike w:val="0"/>
                <w:color w:val="000000"/>
                <w:sz w:val="20"/>
                <w:szCs w:val="20"/>
                <w:u w:val="none"/>
                <w:shd w:fill="auto" w:val="clear"/>
                <w:vertAlign w:val="baseline"/>
                <w:rtl w:val="0"/>
              </w:rPr>
              <w:t xml:space="preserve">6. 프로젝트 관리</w:t>
              <w:tab/>
              <w:t xml:space="preserve">17</w:t>
            </w:r>
          </w:hyperlink>
          <w:r w:rsidDel="00000000" w:rsidR="00000000" w:rsidRPr="00000000">
            <w:rPr>
              <w:rtl w:val="0"/>
            </w:rPr>
          </w:r>
        </w:p>
        <w:p w:rsidR="00000000" w:rsidDel="00000000" w:rsidP="00000000" w:rsidRDefault="00000000" w:rsidRPr="00000000" w14:paraId="00000025">
          <w:pPr>
            <w:tabs>
              <w:tab w:val="right" w:leader="dot" w:pos="12000"/>
            </w:tabs>
            <w:spacing w:after="0" w:before="60" w:line="240" w:lineRule="auto"/>
            <w:ind w:left="360" w:firstLine="0"/>
            <w:jc w:val="left"/>
            <w:rPr>
              <w:color w:val="000000"/>
              <w:u w:val="none"/>
            </w:rPr>
          </w:pPr>
          <w:hyperlink w:anchor="_heading=h.v238i3d1rgvc">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6.1 프로젝트 세부 내용</w:t>
              <w:tab/>
              <w:t xml:space="preserve">17</w:t>
            </w:r>
          </w:hyperlink>
          <w:r w:rsidDel="00000000" w:rsidR="00000000" w:rsidRPr="00000000">
            <w:rPr>
              <w:rtl w:val="0"/>
            </w:rPr>
          </w:r>
        </w:p>
        <w:p w:rsidR="00000000" w:rsidDel="00000000" w:rsidP="00000000" w:rsidRDefault="00000000" w:rsidRPr="00000000" w14:paraId="00000026">
          <w:pPr>
            <w:tabs>
              <w:tab w:val="right" w:leader="dot" w:pos="12000"/>
            </w:tabs>
            <w:spacing w:after="0" w:before="60" w:line="240" w:lineRule="auto"/>
            <w:ind w:left="360" w:firstLine="0"/>
            <w:jc w:val="left"/>
            <w:rPr>
              <w:color w:val="000000"/>
              <w:u w:val="none"/>
            </w:rPr>
          </w:pPr>
          <w:hyperlink w:anchor="_heading=h.msge4dy6ojvw">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6.2 위험관리 방안</w:t>
              <w:tab/>
              <w:t xml:space="preserve">21</w:t>
            </w:r>
          </w:hyperlink>
          <w:r w:rsidDel="00000000" w:rsidR="00000000" w:rsidRPr="00000000">
            <w:rPr>
              <w:rtl w:val="0"/>
            </w:rPr>
          </w:r>
        </w:p>
        <w:p w:rsidR="00000000" w:rsidDel="00000000" w:rsidP="00000000" w:rsidRDefault="00000000" w:rsidRPr="00000000" w14:paraId="00000027">
          <w:pPr>
            <w:tabs>
              <w:tab w:val="right" w:leader="dot" w:pos="12000"/>
            </w:tabs>
            <w:spacing w:after="0" w:before="60" w:line="240" w:lineRule="auto"/>
            <w:ind w:left="360" w:firstLine="0"/>
            <w:jc w:val="left"/>
            <w:rPr>
              <w:color w:val="000000"/>
              <w:u w:val="none"/>
            </w:rPr>
          </w:pPr>
          <w:hyperlink w:anchor="_heading=h.y1y9efozujcs">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6.3 이슈 및 관리 방법</w:t>
              <w:tab/>
              <w:t xml:space="preserve">21</w:t>
            </w:r>
          </w:hyperlink>
          <w:r w:rsidDel="00000000" w:rsidR="00000000" w:rsidRPr="00000000">
            <w:rPr>
              <w:rtl w:val="0"/>
            </w:rPr>
          </w:r>
        </w:p>
        <w:p w:rsidR="00000000" w:rsidDel="00000000" w:rsidP="00000000" w:rsidRDefault="00000000" w:rsidRPr="00000000" w14:paraId="00000028">
          <w:pPr>
            <w:tabs>
              <w:tab w:val="right" w:leader="dot" w:pos="12000"/>
            </w:tabs>
            <w:spacing w:after="0" w:before="60" w:line="240" w:lineRule="auto"/>
            <w:ind w:left="360" w:firstLine="0"/>
            <w:jc w:val="left"/>
            <w:rPr>
              <w:color w:val="000000"/>
              <w:u w:val="none"/>
            </w:rPr>
          </w:pPr>
          <w:hyperlink w:anchor="_heading=h.8ayq5qhs2bqv">
            <w:r w:rsidDel="00000000" w:rsidR="00000000" w:rsidRPr="00000000">
              <w:rPr>
                <w:rFonts w:ascii="Gill Sans" w:cs="Gill Sans" w:eastAsia="Gill Sans" w:hAnsi="Gill Sans"/>
                <w:b w:val="0"/>
                <w:i w:val="0"/>
                <w:smallCaps w:val="0"/>
                <w:strike w:val="0"/>
                <w:color w:val="000000"/>
                <w:sz w:val="20"/>
                <w:szCs w:val="20"/>
                <w:u w:val="none"/>
                <w:shd w:fill="auto" w:val="clear"/>
                <w:vertAlign w:val="baseline"/>
                <w:rtl w:val="0"/>
              </w:rPr>
              <w:t xml:space="preserve">6.4 프로젝트 후기</w:t>
              <w:tab/>
              <w:t xml:space="preserve">21</w:t>
            </w:r>
          </w:hyperlink>
          <w:r w:rsidDel="00000000" w:rsidR="00000000" w:rsidRPr="00000000">
            <w:rPr>
              <w:rtl w:val="0"/>
            </w:rPr>
          </w:r>
        </w:p>
        <w:p w:rsidR="00000000" w:rsidDel="00000000" w:rsidP="00000000" w:rsidRDefault="00000000" w:rsidRPr="00000000" w14:paraId="00000029">
          <w:pPr>
            <w:tabs>
              <w:tab w:val="right" w:leader="dot" w:pos="12000"/>
            </w:tabs>
            <w:spacing w:after="0" w:before="60" w:line="240" w:lineRule="auto"/>
            <w:jc w:val="left"/>
            <w:rPr>
              <w:b w:val="1"/>
              <w:color w:val="000000"/>
              <w:u w:val="none"/>
            </w:rPr>
          </w:pPr>
          <w:hyperlink w:anchor="_heading=h.gy0vayphnxb8">
            <w:r w:rsidDel="00000000" w:rsidR="00000000" w:rsidRPr="00000000">
              <w:rPr>
                <w:rFonts w:ascii="Gill Sans" w:cs="Gill Sans" w:eastAsia="Gill Sans" w:hAnsi="Gill Sans"/>
                <w:b w:val="1"/>
                <w:i w:val="0"/>
                <w:smallCaps w:val="0"/>
                <w:strike w:val="0"/>
                <w:color w:val="000000"/>
                <w:sz w:val="20"/>
                <w:szCs w:val="20"/>
                <w:u w:val="none"/>
                <w:shd w:fill="auto" w:val="clear"/>
                <w:vertAlign w:val="baseline"/>
                <w:rtl w:val="0"/>
              </w:rPr>
              <w:t xml:space="preserve">7.프로젝트 코드 및 데이터 시트, 참고자료</w:t>
              <w:tab/>
              <w:t xml:space="preserve">23</w:t>
            </w:r>
          </w:hyperlink>
          <w:r w:rsidDel="00000000" w:rsidR="00000000" w:rsidRPr="00000000">
            <w:rPr>
              <w:rtl w:val="0"/>
            </w:rPr>
          </w:r>
        </w:p>
        <w:p w:rsidR="00000000" w:rsidDel="00000000" w:rsidP="00000000" w:rsidRDefault="00000000" w:rsidRPr="00000000" w14:paraId="0000002A">
          <w:pPr>
            <w:tabs>
              <w:tab w:val="right" w:leader="dot" w:pos="12000"/>
            </w:tabs>
            <w:spacing w:after="0" w:before="60" w:line="240" w:lineRule="auto"/>
            <w:ind w:left="360" w:firstLine="0"/>
            <w:jc w:val="left"/>
            <w:rPr>
              <w:color w:val="000000"/>
              <w:u w:val="none"/>
            </w:rPr>
          </w:pPr>
          <w:hyperlink w:anchor="_heading=h.i59grveevte2">
            <w:r w:rsidDel="00000000" w:rsidR="00000000" w:rsidRPr="00000000">
              <w:rPr>
                <w:color w:val="000000"/>
                <w:u w:val="none"/>
                <w:rtl w:val="0"/>
              </w:rPr>
              <w:t xml:space="preserve">7-1. 메인코드(smart_farm.ino)</w:t>
              <w:tab/>
              <w:t xml:space="preserve">23</w:t>
            </w:r>
          </w:hyperlink>
          <w:r w:rsidDel="00000000" w:rsidR="00000000" w:rsidRPr="00000000">
            <w:rPr>
              <w:rtl w:val="0"/>
            </w:rPr>
          </w:r>
        </w:p>
        <w:p w:rsidR="00000000" w:rsidDel="00000000" w:rsidP="00000000" w:rsidRDefault="00000000" w:rsidRPr="00000000" w14:paraId="0000002B">
          <w:pPr>
            <w:tabs>
              <w:tab w:val="right" w:leader="dot" w:pos="12000"/>
            </w:tabs>
            <w:spacing w:after="0" w:before="60" w:line="240" w:lineRule="auto"/>
            <w:ind w:left="360" w:firstLine="0"/>
            <w:jc w:val="left"/>
            <w:rPr>
              <w:color w:val="000000"/>
              <w:u w:val="none"/>
            </w:rPr>
          </w:pPr>
          <w:hyperlink w:anchor="_heading=h.uaz25jilg7xf">
            <w:r w:rsidDel="00000000" w:rsidR="00000000" w:rsidRPr="00000000">
              <w:rPr>
                <w:color w:val="000000"/>
                <w:u w:val="none"/>
                <w:rtl w:val="0"/>
              </w:rPr>
              <w:t xml:space="preserve">7-2. Arduino TFT LCD 7 GUI 코드(lcd.ui)</w:t>
              <w:tab/>
              <w:t xml:space="preserve">29</w:t>
            </w:r>
          </w:hyperlink>
          <w:r w:rsidDel="00000000" w:rsidR="00000000" w:rsidRPr="00000000">
            <w:rPr>
              <w:rtl w:val="0"/>
            </w:rPr>
          </w:r>
        </w:p>
        <w:p w:rsidR="00000000" w:rsidDel="00000000" w:rsidP="00000000" w:rsidRDefault="00000000" w:rsidRPr="00000000" w14:paraId="0000002C">
          <w:pPr>
            <w:tabs>
              <w:tab w:val="right" w:leader="dot" w:pos="12000"/>
            </w:tabs>
            <w:spacing w:after="0" w:before="60" w:line="240" w:lineRule="auto"/>
            <w:ind w:left="360" w:firstLine="0"/>
            <w:jc w:val="left"/>
            <w:rPr>
              <w:color w:val="000000"/>
              <w:u w:val="none"/>
            </w:rPr>
          </w:pPr>
          <w:hyperlink w:anchor="_heading=h.9bl6cm2qiixm">
            <w:r w:rsidDel="00000000" w:rsidR="00000000" w:rsidRPr="00000000">
              <w:rPr>
                <w:color w:val="000000"/>
                <w:u w:val="none"/>
                <w:rtl w:val="0"/>
              </w:rPr>
              <w:t xml:space="preserve">7-3.센서값 적재(sensor.py)</w:t>
              <w:tab/>
              <w:t xml:space="preserve">55</w:t>
            </w:r>
          </w:hyperlink>
          <w:r w:rsidDel="00000000" w:rsidR="00000000" w:rsidRPr="00000000">
            <w:rPr>
              <w:rtl w:val="0"/>
            </w:rPr>
          </w:r>
        </w:p>
        <w:p w:rsidR="00000000" w:rsidDel="00000000" w:rsidP="00000000" w:rsidRDefault="00000000" w:rsidRPr="00000000" w14:paraId="0000002D">
          <w:pPr>
            <w:tabs>
              <w:tab w:val="right" w:leader="dot" w:pos="12000"/>
            </w:tabs>
            <w:spacing w:after="0" w:before="60" w:line="240" w:lineRule="auto"/>
            <w:ind w:left="360" w:firstLine="0"/>
            <w:jc w:val="left"/>
            <w:rPr>
              <w:color w:val="000000"/>
              <w:u w:val="none"/>
            </w:rPr>
          </w:pPr>
          <w:hyperlink w:anchor="_heading=h.1x0gsqo97j4d">
            <w:r w:rsidDel="00000000" w:rsidR="00000000" w:rsidRPr="00000000">
              <w:rPr>
                <w:color w:val="000000"/>
                <w:u w:val="none"/>
                <w:rtl w:val="0"/>
              </w:rPr>
              <w:t xml:space="preserve">7-4. LCD GUI(smart_farm.py)</w:t>
              <w:tab/>
              <w:t xml:space="preserve">61</w:t>
            </w:r>
          </w:hyperlink>
          <w:r w:rsidDel="00000000" w:rsidR="00000000" w:rsidRPr="00000000">
            <w:rPr>
              <w:rtl w:val="0"/>
            </w:rPr>
          </w:r>
        </w:p>
        <w:p w:rsidR="00000000" w:rsidDel="00000000" w:rsidP="00000000" w:rsidRDefault="00000000" w:rsidRPr="00000000" w14:paraId="0000002E">
          <w:pPr>
            <w:tabs>
              <w:tab w:val="right" w:leader="dot" w:pos="12000"/>
            </w:tabs>
            <w:spacing w:after="0" w:before="60" w:line="240" w:lineRule="auto"/>
            <w:ind w:left="360" w:firstLine="0"/>
            <w:jc w:val="left"/>
            <w:rPr>
              <w:color w:val="000000"/>
              <w:u w:val="none"/>
            </w:rPr>
          </w:pPr>
          <w:hyperlink w:anchor="_heading=h.92w9iz6p0oq9">
            <w:r w:rsidDel="00000000" w:rsidR="00000000" w:rsidRPr="00000000">
              <w:rPr>
                <w:color w:val="000000"/>
                <w:u w:val="none"/>
                <w:rtl w:val="0"/>
              </w:rPr>
              <w:t xml:space="preserve">7-5. 대쉬보드1(성장과정, 녹색비율, 센서값 그래프)</w:t>
              <w:tab/>
              <w:t xml:space="preserve">78</w:t>
            </w:r>
          </w:hyperlink>
          <w:r w:rsidDel="00000000" w:rsidR="00000000" w:rsidRPr="00000000">
            <w:rPr>
              <w:rtl w:val="0"/>
            </w:rPr>
          </w:r>
        </w:p>
        <w:p w:rsidR="00000000" w:rsidDel="00000000" w:rsidP="00000000" w:rsidRDefault="00000000" w:rsidRPr="00000000" w14:paraId="0000002F">
          <w:pPr>
            <w:tabs>
              <w:tab w:val="right" w:leader="dot" w:pos="12000"/>
            </w:tabs>
            <w:spacing w:after="0" w:before="60" w:line="240" w:lineRule="auto"/>
            <w:ind w:left="360" w:firstLine="0"/>
            <w:jc w:val="left"/>
            <w:rPr>
              <w:color w:val="000000"/>
              <w:u w:val="none"/>
            </w:rPr>
          </w:pPr>
          <w:hyperlink w:anchor="_heading=h.t423ik63ur13">
            <w:r w:rsidDel="00000000" w:rsidR="00000000" w:rsidRPr="00000000">
              <w:rPr>
                <w:color w:val="000000"/>
                <w:u w:val="none"/>
                <w:rtl w:val="0"/>
              </w:rPr>
              <w:t xml:space="preserve">7-6.대시보드2(지렁이 감지)</w:t>
              <w:tab/>
              <w:t xml:space="preserve">122</w:t>
            </w:r>
          </w:hyperlink>
          <w:r w:rsidDel="00000000" w:rsidR="00000000" w:rsidRPr="00000000">
            <w:rPr>
              <w:rtl w:val="0"/>
            </w:rPr>
          </w:r>
        </w:p>
        <w:p w:rsidR="00000000" w:rsidDel="00000000" w:rsidP="00000000" w:rsidRDefault="00000000" w:rsidRPr="00000000" w14:paraId="00000030">
          <w:pPr>
            <w:tabs>
              <w:tab w:val="right" w:leader="dot" w:pos="12000"/>
            </w:tabs>
            <w:spacing w:after="0" w:before="60" w:line="240" w:lineRule="auto"/>
            <w:jc w:val="left"/>
            <w:rPr>
              <w:b w:val="1"/>
              <w:color w:val="000000"/>
              <w:u w:val="none"/>
            </w:rPr>
          </w:pPr>
          <w:hyperlink w:anchor="_heading=h.8n2egmjfrikv">
            <w:r w:rsidDel="00000000" w:rsidR="00000000" w:rsidRPr="00000000">
              <w:rPr>
                <w:b w:val="1"/>
                <w:color w:val="000000"/>
                <w:u w:val="none"/>
                <w:rtl w:val="0"/>
              </w:rPr>
              <w:t xml:space="preserve">8. 참고자료</w:t>
              <w:tab/>
              <w:t xml:space="preserve">130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1">
      <w:pPr>
        <w:jc w:val="left"/>
        <w:rPr>
          <w:rFonts w:ascii="Gulimche" w:cs="Gulimche" w:eastAsia="Gulimche" w:hAnsi="Gulimche"/>
          <w:b w:val="1"/>
          <w:sz w:val="28"/>
          <w:szCs w:val="28"/>
        </w:rPr>
      </w:pPr>
      <w:r w:rsidDel="00000000" w:rsidR="00000000" w:rsidRPr="00000000">
        <w:rPr>
          <w:rtl w:val="0"/>
        </w:rPr>
      </w:r>
    </w:p>
    <w:p w:rsidR="00000000" w:rsidDel="00000000" w:rsidP="00000000" w:rsidRDefault="00000000" w:rsidRPr="00000000" w14:paraId="00000032">
      <w:pPr>
        <w:jc w:val="right"/>
        <w:rPr>
          <w:rFonts w:ascii="Gulimche" w:cs="Gulimche" w:eastAsia="Gulimche" w:hAnsi="Gulimche"/>
          <w:b w:val="1"/>
          <w:sz w:val="28"/>
          <w:szCs w:val="28"/>
        </w:rPr>
      </w:pPr>
      <w:r w:rsidDel="00000000" w:rsidR="00000000" w:rsidRPr="00000000">
        <w:rPr>
          <w:rtl w:val="0"/>
        </w:rPr>
      </w:r>
    </w:p>
    <w:p w:rsidR="00000000" w:rsidDel="00000000" w:rsidP="00000000" w:rsidRDefault="00000000" w:rsidRPr="00000000" w14:paraId="00000033">
      <w:pPr>
        <w:jc w:val="right"/>
        <w:rPr>
          <w:rFonts w:ascii="Gulimche" w:cs="Gulimche" w:eastAsia="Gulimche" w:hAnsi="Gulimche"/>
          <w:b w:val="1"/>
          <w:sz w:val="28"/>
          <w:szCs w:val="28"/>
        </w:rPr>
      </w:pPr>
      <w:r w:rsidDel="00000000" w:rsidR="00000000" w:rsidRPr="00000000">
        <w:rPr>
          <w:rtl w:val="0"/>
        </w:rPr>
      </w:r>
    </w:p>
    <w:p w:rsidR="00000000" w:rsidDel="00000000" w:rsidP="00000000" w:rsidRDefault="00000000" w:rsidRPr="00000000" w14:paraId="00000034">
      <w:pPr>
        <w:jc w:val="right"/>
        <w:rPr>
          <w:rFonts w:ascii="Gulimche" w:cs="Gulimche" w:eastAsia="Gulimche" w:hAnsi="Gulimche"/>
          <w:b w:val="1"/>
          <w:sz w:val="28"/>
          <w:szCs w:val="28"/>
        </w:rPr>
      </w:pPr>
      <w:r w:rsidDel="00000000" w:rsidR="00000000" w:rsidRPr="00000000">
        <w:rPr>
          <w:rtl w:val="0"/>
        </w:rPr>
      </w:r>
    </w:p>
    <w:p w:rsidR="00000000" w:rsidDel="00000000" w:rsidP="00000000" w:rsidRDefault="00000000" w:rsidRPr="00000000" w14:paraId="00000035">
      <w:pPr>
        <w:pStyle w:val="Heading1"/>
        <w:rPr/>
      </w:pPr>
      <w:bookmarkStart w:colFirst="0" w:colLast="0" w:name="_heading=h.b3bzgux9hvv" w:id="1"/>
      <w:bookmarkEnd w:id="1"/>
      <w:r w:rsidDel="00000000" w:rsidR="00000000" w:rsidRPr="00000000">
        <w:rPr>
          <w:rtl w:val="0"/>
        </w:rPr>
        <w:t xml:space="preserve">1. 개요</w:t>
      </w:r>
    </w:p>
    <w:p w:rsidR="00000000" w:rsidDel="00000000" w:rsidP="00000000" w:rsidRDefault="00000000" w:rsidRPr="00000000" w14:paraId="00000036">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37">
      <w:pPr>
        <w:pStyle w:val="Heading2"/>
        <w:rPr/>
      </w:pPr>
      <w:bookmarkStart w:colFirst="0" w:colLast="0" w:name="_heading=h.q8qx6hwhlw4t" w:id="2"/>
      <w:bookmarkEnd w:id="2"/>
      <w:r w:rsidDel="00000000" w:rsidR="00000000" w:rsidRPr="00000000">
        <w:rPr>
          <w:rtl w:val="0"/>
        </w:rPr>
        <w:t xml:space="preserve">1.1 프로젝트 명</w:t>
      </w:r>
    </w:p>
    <w:p w:rsidR="00000000" w:rsidDel="00000000" w:rsidP="00000000" w:rsidRDefault="00000000" w:rsidRPr="00000000" w14:paraId="0000003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"AI FARM"이라는 이름은 스마트팜 프로젝트의 핵심 기술이 인공지능(AI)에 의존한다는 것을 강조하기 위해서 선택되었습니다. 스마트팜은 센서, 데이터 분석, 자동화 등의 기술을 통해 농작물 생산을 최적화하고 효율성을 높이는데, 이러한 기술들의 중심에는 인공지능이 자리하고 있습니다. "AI FARM"이라는 이름은 이러한 기술적 중요성을 강조하면서도 직관적이고 기억하기 쉽습니다. 또한, "AI FARM"이라는 이름은 현대적이고 첨단 기술을 활용한 농업의 새로운 패러다임을 시사하여 프로젝트의 혁신적인 면을 강조할 수도 있습니다.</w:t>
      </w:r>
    </w:p>
    <w:p w:rsidR="00000000" w:rsidDel="00000000" w:rsidP="00000000" w:rsidRDefault="00000000" w:rsidRPr="00000000" w14:paraId="00000039">
      <w:pPr>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3A">
      <w:pPr>
        <w:pStyle w:val="Heading2"/>
        <w:rPr/>
      </w:pPr>
      <w:bookmarkStart w:colFirst="0" w:colLast="0" w:name="_heading=h.ixc6l09wpud8" w:id="3"/>
      <w:bookmarkEnd w:id="3"/>
      <w:r w:rsidDel="00000000" w:rsidR="00000000" w:rsidRPr="00000000">
        <w:rPr>
          <w:rtl w:val="0"/>
        </w:rPr>
        <w:t xml:space="preserve">1.2 프로젝트 기간</w:t>
      </w:r>
    </w:p>
    <w:p w:rsidR="00000000" w:rsidDel="00000000" w:rsidP="00000000" w:rsidRDefault="00000000" w:rsidRPr="00000000" w14:paraId="0000003B">
      <w:pP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- 2024 년 3월 4일 ~ 2024 년 4월 26일</w:t>
      </w:r>
    </w:p>
    <w:p w:rsidR="00000000" w:rsidDel="00000000" w:rsidP="00000000" w:rsidRDefault="00000000" w:rsidRPr="00000000" w14:paraId="0000003C">
      <w:pPr>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3D">
      <w:pPr>
        <w:pStyle w:val="Heading2"/>
        <w:rPr/>
      </w:pPr>
      <w:bookmarkStart w:colFirst="0" w:colLast="0" w:name="_heading=h.re2wti4akgyd" w:id="4"/>
      <w:bookmarkEnd w:id="4"/>
      <w:r w:rsidDel="00000000" w:rsidR="00000000" w:rsidRPr="00000000">
        <w:rPr>
          <w:rtl w:val="0"/>
        </w:rPr>
        <w:t xml:space="preserve">1.3 프로젝트 목적</w:t>
      </w:r>
    </w:p>
    <w:p w:rsidR="00000000" w:rsidDel="00000000" w:rsidP="00000000" w:rsidRDefault="00000000" w:rsidRPr="00000000" w14:paraId="0000003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AI FARM 프로젝트의 목적은 농업 생산성을 향상시키고 농작물 생산 과정을 최적화하여 농부들에게 더 나은 수확을 제공하는 것입니다. 이를 위해 다음과 같은 목표를 달성할 수 있습니다:</w:t>
      </w:r>
    </w:p>
    <w:p w:rsidR="00000000" w:rsidDel="00000000" w:rsidP="00000000" w:rsidRDefault="00000000" w:rsidRPr="00000000" w14:paraId="0000003F">
      <w:pPr>
        <w:spacing w:after="0" w:lineRule="auto"/>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4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1. 생산성 향상: 인공지능 기술을 활용하여 농작물의 생산 과정을 모니터링하고 최적화함으로써 더 많은 양의 농작물을 생산합니다.</w:t>
      </w:r>
    </w:p>
    <w:p w:rsidR="00000000" w:rsidDel="00000000" w:rsidP="00000000" w:rsidRDefault="00000000" w:rsidRPr="00000000" w14:paraId="00000041">
      <w:pPr>
        <w:spacing w:after="0" w:lineRule="auto"/>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4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2. 자원 효율성: 스마트 센서 및 자동화 기술을 활용하여 물, 비료, 에너지 등의 자원을 효율적으로 사용하여 생산성을 높입니다.</w:t>
      </w:r>
    </w:p>
    <w:p w:rsidR="00000000" w:rsidDel="00000000" w:rsidP="00000000" w:rsidRDefault="00000000" w:rsidRPr="00000000" w14:paraId="00000043">
      <w:pPr>
        <w:spacing w:after="0" w:lineRule="auto"/>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4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3. 예측 및 예방: 데이터 분석을 통해 작물 질병, 해충, 날씨 등의 예측을 수행하고 이에 대한 예방 조치를 취함으로써 수확량을 극대화합니다.</w:t>
      </w:r>
    </w:p>
    <w:p w:rsidR="00000000" w:rsidDel="00000000" w:rsidP="00000000" w:rsidRDefault="00000000" w:rsidRPr="00000000" w14:paraId="00000045">
      <w:pPr>
        <w:spacing w:after="0" w:lineRule="auto"/>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4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4. 지속 가능성 강화: 지속 가능한 농업 생산을 위해 환경 친화적인 방법을 도입하고 생태계에 미치는 영향을 최소화합니다.</w:t>
      </w:r>
    </w:p>
    <w:p w:rsidR="00000000" w:rsidDel="00000000" w:rsidP="00000000" w:rsidRDefault="00000000" w:rsidRPr="00000000" w14:paraId="00000047">
      <w:pPr>
        <w:spacing w:after="0" w:lineRule="auto"/>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4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5. 농부 지원: 농부들에게 최신 기술과 정보를 제공하여 농작물 관리에 대한 지식과 노하우를 강화하고 생산성을 향상시킵니다.</w:t>
      </w:r>
    </w:p>
    <w:p w:rsidR="00000000" w:rsidDel="00000000" w:rsidP="00000000" w:rsidRDefault="00000000" w:rsidRPr="00000000" w14:paraId="0000004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이러한 목적을 통해 AI FARM 프로젝트는 농업 분야에서의 혁신과 지속 가능한 농업 생산을 촉진하여 식량 보안을 강화하고 더 나은 미래를 위한 기반을 마련하는 것을 목표로 합니다.</w:t>
      </w:r>
    </w:p>
    <w:p w:rsidR="00000000" w:rsidDel="00000000" w:rsidP="00000000" w:rsidRDefault="00000000" w:rsidRPr="00000000" w14:paraId="0000004A">
      <w:pPr>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4B">
      <w:pPr>
        <w:pStyle w:val="Heading2"/>
        <w:rPr/>
      </w:pPr>
      <w:bookmarkStart w:colFirst="0" w:colLast="0" w:name="_heading=h.egpx6x1ztusp" w:id="5"/>
      <w:bookmarkEnd w:id="5"/>
      <w:r w:rsidDel="00000000" w:rsidR="00000000" w:rsidRPr="00000000">
        <w:rPr>
          <w:rtl w:val="0"/>
        </w:rPr>
        <w:t xml:space="preserve">1.4 프로젝트 관련 국내외 동향</w:t>
      </w:r>
    </w:p>
    <w:p w:rsidR="00000000" w:rsidDel="00000000" w:rsidP="00000000" w:rsidRDefault="00000000" w:rsidRPr="00000000" w14:paraId="0000004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국내의 AI Farm 동향</w:t>
      </w:r>
    </w:p>
    <w:p w:rsidR="00000000" w:rsidDel="00000000" w:rsidP="00000000" w:rsidRDefault="00000000" w:rsidRPr="00000000" w14:paraId="0000004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국내에서의 AI FARM 관련 동향은 농업 분야에서의 인공지능 기술의 적용과 관련된 다양한 프로젝트 및 연구가 진행되고 있음을 보여줍니다. 몇 가지 주요 동향은 다음과 같습니다:</w:t>
      </w:r>
    </w:p>
    <w:p w:rsidR="00000000" w:rsidDel="00000000" w:rsidP="00000000" w:rsidRDefault="00000000" w:rsidRPr="00000000" w14:paraId="0000004E">
      <w:pPr>
        <w:spacing w:after="0" w:lineRule="auto"/>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4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1</w:t>
      </w:r>
      <w:r w:rsidDel="00000000" w:rsidR="00000000" w:rsidRPr="00000000">
        <w:rPr>
          <w:rFonts w:ascii="Gulimche" w:cs="Gulimche" w:eastAsia="Gulimche" w:hAnsi="Gulimche"/>
          <w:sz w:val="28"/>
          <w:szCs w:val="28"/>
          <w:rtl w:val="0"/>
        </w:rPr>
        <w:t xml:space="preserve">) 스마트팜 기술 적용: 국내 농업 현장에서는 스마트팜 시스템을 도입하여 센서, IoT, 빅데이터 등의 기술을 활용하여 생산성을 향상시키고 자원을 효율적으로 관리하는 노력이 지속되고 있습니다.</w:t>
      </w:r>
    </w:p>
    <w:p w:rsidR="00000000" w:rsidDel="00000000" w:rsidP="00000000" w:rsidRDefault="00000000" w:rsidRPr="00000000" w14:paraId="00000050">
      <w:pPr>
        <w:spacing w:after="0" w:lineRule="auto"/>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5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2) 데이터 분석 및 예측 모델 개발: 인공지능과 머신러닝 기술을 활용하여 농작물의 질병 예방, 수확 시기 예측, 작물 생산량 예측 등을 목표로 하는 다양한 연구와 프로젝트가 진행되고 있습니다.</w:t>
      </w:r>
    </w:p>
    <w:p w:rsidR="00000000" w:rsidDel="00000000" w:rsidP="00000000" w:rsidRDefault="00000000" w:rsidRPr="00000000" w14:paraId="00000052">
      <w:pPr>
        <w:spacing w:after="0" w:lineRule="auto"/>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5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3) 로봇 기술 도입: 로봇 기술을 활용한 자동화된 농작업이 연구되고 있으며, 이를 통해 인력 부족 문제를 해결하고 생산성을 높이는 데 기여하고 있습니다.</w:t>
      </w:r>
    </w:p>
    <w:p w:rsidR="00000000" w:rsidDel="00000000" w:rsidP="00000000" w:rsidRDefault="00000000" w:rsidRPr="00000000" w14:paraId="00000054">
      <w:pPr>
        <w:spacing w:after="0" w:lineRule="auto"/>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5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4) 농부 교육 및 지원: 농부들에게 인공지능과 스마트팜 기술에 대한 교육 및 지원이 확대되고 있습니다. 정부와 농업 관련 기관들이 다양한 교육 프로그램을 제공하여 농업인들이 최신 기술을 습득하고 활용할 수 있도록 지원하고 있습니다.</w:t>
      </w:r>
    </w:p>
    <w:p w:rsidR="00000000" w:rsidDel="00000000" w:rsidP="00000000" w:rsidRDefault="00000000" w:rsidRPr="00000000" w14:paraId="00000056">
      <w:pPr>
        <w:spacing w:after="0" w:lineRule="auto"/>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5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5) 정부 정책 및 지원: 정부는 농업분야에 인공지능 기술을 적극 도입하기 위한 정책 및 지원을 강화하고 있습니다. 예를 들어, 스마트팜 구축을 위한 장비 구매 보조금 제공, 인공지능 기술 적용을 위한 연구 및 개발 지원 등이 이루어지고 있습니다.</w:t>
      </w:r>
    </w:p>
    <w:p w:rsidR="00000000" w:rsidDel="00000000" w:rsidP="00000000" w:rsidRDefault="00000000" w:rsidRPr="00000000" w14:paraId="0000005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이러한 동향들은 국내 농업 분야에서의 디지털 전환과 혁신을 촉진하고 있으며, 더욱 스마트하고 지능적인 농업 생산 시스템을 구축하기 위한 노력들이 계속될 것으로 예상됩니다.</w:t>
      </w:r>
    </w:p>
    <w:p w:rsidR="00000000" w:rsidDel="00000000" w:rsidP="00000000" w:rsidRDefault="00000000" w:rsidRPr="00000000" w14:paraId="00000059">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5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국외의 AI Farm 동향</w:t>
      </w:r>
    </w:p>
    <w:p w:rsidR="00000000" w:rsidDel="00000000" w:rsidP="00000000" w:rsidRDefault="00000000" w:rsidRPr="00000000" w14:paraId="0000005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국외에서의 AI FARM 관련 동향은 농업 혁신과 디지털화를 통해 생산성을 향상시키고 지속 가능한 농업을 추구하는 다양한 노력들이 진행되고 있습니다. 몇 가지 주요 동향은 다음과 같습니다:</w:t>
      </w:r>
    </w:p>
    <w:p w:rsidR="00000000" w:rsidDel="00000000" w:rsidP="00000000" w:rsidRDefault="00000000" w:rsidRPr="00000000" w14:paraId="0000005C">
      <w:pPr>
        <w:spacing w:after="0" w:lineRule="auto"/>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5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1) 데이터 기반 농업: 센서, IoT, 빅데이터, 인공지능 등의 기술을 활용하여 농작물 생산 과정을 모니터링하고 데이터를 분석하여 생산성을 높이는 농업 스마트화가 진행되고 있습니다.</w:t>
      </w:r>
    </w:p>
    <w:p w:rsidR="00000000" w:rsidDel="00000000" w:rsidP="00000000" w:rsidRDefault="00000000" w:rsidRPr="00000000" w14:paraId="0000005E">
      <w:pPr>
        <w:spacing w:after="0" w:lineRule="auto"/>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5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2) 자율주행 로봇 및 드론: 자율주행 로봇과 드론을 활용하여 농작업을 자동화하고 생산성을 향상시키는 연구 및 산업화가 진행되고 있습니다. 이를 통해 농부들은 인력 부족 문제를 해결하고 작업 효율을 높일 수 있습니다.</w:t>
      </w:r>
    </w:p>
    <w:p w:rsidR="00000000" w:rsidDel="00000000" w:rsidP="00000000" w:rsidRDefault="00000000" w:rsidRPr="00000000" w14:paraId="00000060">
      <w:pPr>
        <w:spacing w:after="0" w:lineRule="auto"/>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6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3) 농작물 질병 및 해충 관리: 인공지능과 머신러닝을 활용하여 농작물의 질병과 해충을 감지하고 예방하는 시스템이 개발되고 있습니다. 이를 통해 농작물의 피해를 최소화하고 수확량을 증가시킬 수 있습니다.</w:t>
      </w:r>
    </w:p>
    <w:p w:rsidR="00000000" w:rsidDel="00000000" w:rsidP="00000000" w:rsidRDefault="00000000" w:rsidRPr="00000000" w14:paraId="00000062">
      <w:pPr>
        <w:spacing w:after="0" w:lineRule="auto"/>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6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4) 예측 모델과 의사 결정 지원: 데이터 기반 예측 모델과 의사 결정 지원 시스템을 통해 농부들은 작물 생산에 필요한 최적의 조건과 시기를 예측하고 효율적으로 관리할 수 있습니다.</w:t>
      </w:r>
    </w:p>
    <w:p w:rsidR="00000000" w:rsidDel="00000000" w:rsidP="00000000" w:rsidRDefault="00000000" w:rsidRPr="00000000" w14:paraId="00000064">
      <w:pPr>
        <w:spacing w:after="0" w:lineRule="auto"/>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6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5) 글로벌 협력과 지원: 국제적인 기구와 기업들이 농업에 관련된 인공지능 기술을 개발하고 보급하기 위한 다양한 협력과 프로젝트를 진행하고 있습니다. 특히 발전도상국에서의 농업 생산성 향상을 위한 지원이 강화되고 있습니다.</w:t>
      </w:r>
    </w:p>
    <w:p w:rsidR="00000000" w:rsidDel="00000000" w:rsidP="00000000" w:rsidRDefault="00000000" w:rsidRPr="00000000" w14:paraId="0000006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이러한 국외의 AI FARM 동향들은 농업분야에서의 디지털 혁신과 스마트화가 진행되고 있음을 보여주며, 지속 가능한 농업 생산을 위한 다양한 기술과 솔루션들이 발전하고 있습니다.</w:t>
      </w:r>
    </w:p>
    <w:p w:rsidR="00000000" w:rsidDel="00000000" w:rsidP="00000000" w:rsidRDefault="00000000" w:rsidRPr="00000000" w14:paraId="00000067">
      <w:pPr>
        <w:rPr>
          <w:rFonts w:ascii="Gulimche" w:cs="Gulimche" w:eastAsia="Gulimche" w:hAnsi="Gulimche"/>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1"/>
        <w:rPr/>
      </w:pPr>
      <w:bookmarkStart w:colFirst="0" w:colLast="0" w:name="_heading=h.tky51r7en6yv" w:id="6"/>
      <w:bookmarkEnd w:id="6"/>
      <w:r w:rsidDel="00000000" w:rsidR="00000000" w:rsidRPr="00000000">
        <w:rPr>
          <w:rtl w:val="0"/>
        </w:rPr>
        <w:t xml:space="preserve">2. 프로젝트 범위</w:t>
      </w:r>
    </w:p>
    <w:p w:rsidR="00000000" w:rsidDel="00000000" w:rsidP="00000000" w:rsidRDefault="00000000" w:rsidRPr="00000000" w14:paraId="00000069">
      <w:pPr>
        <w:pStyle w:val="Heading2"/>
        <w:rPr/>
      </w:pPr>
      <w:bookmarkStart w:colFirst="0" w:colLast="0" w:name="_heading=h.ox5ginewhfds" w:id="7"/>
      <w:bookmarkEnd w:id="7"/>
      <w:r w:rsidDel="00000000" w:rsidR="00000000" w:rsidRPr="00000000">
        <w:rPr>
          <w:rtl w:val="0"/>
        </w:rPr>
        <w:t xml:space="preserve">2.1 작업명세서</w:t>
      </w:r>
    </w:p>
    <w:p w:rsidR="00000000" w:rsidDel="00000000" w:rsidP="00000000" w:rsidRDefault="00000000" w:rsidRPr="00000000" w14:paraId="0000006A">
      <w:pP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AI FARM 모듈 개발</w:t>
      </w:r>
    </w:p>
    <w:tbl>
      <w:tblPr>
        <w:tblStyle w:val="Table1"/>
        <w:tblW w:w="9025.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55"/>
        <w:gridCol w:w="6270"/>
        <w:tblGridChange w:id="0">
          <w:tblGrid>
            <w:gridCol w:w="2755"/>
            <w:gridCol w:w="6270"/>
          </w:tblGrid>
        </w:tblGridChange>
      </w:tblGrid>
      <w:tr>
        <w:trPr>
          <w:cantSplit w:val="1"/>
          <w:tblHeader w:val="0"/>
        </w:trPr>
        <w:tc>
          <w:tcPr>
            <w:shd w:fill="auto" w:val="clear"/>
          </w:tcPr>
          <w:p w:rsidR="00000000" w:rsidDel="00000000" w:rsidP="00000000" w:rsidRDefault="00000000" w:rsidRPr="00000000" w14:paraId="0000006B">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업무</w:t>
            </w:r>
          </w:p>
        </w:tc>
        <w:tc>
          <w:tcPr>
            <w:shd w:fill="auto" w:val="clear"/>
          </w:tcPr>
          <w:p w:rsidR="00000000" w:rsidDel="00000000" w:rsidP="00000000" w:rsidRDefault="00000000" w:rsidRPr="00000000" w14:paraId="0000006C">
            <w:pPr>
              <w:tabs>
                <w:tab w:val="left" w:leader="none" w:pos="1749"/>
              </w:tabs>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업무 범위</w:t>
            </w:r>
          </w:p>
        </w:tc>
      </w:tr>
      <w:tr>
        <w:trPr>
          <w:cantSplit w:val="1"/>
          <w:tblHeader w:val="0"/>
        </w:trPr>
        <w:tc>
          <w:tcPr>
            <w:shd w:fill="auto" w:val="clear"/>
          </w:tcPr>
          <w:p w:rsidR="00000000" w:rsidDel="00000000" w:rsidP="00000000" w:rsidRDefault="00000000" w:rsidRPr="00000000" w14:paraId="0000006D">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AI FARM 모듈 개발</w:t>
            </w:r>
          </w:p>
        </w:tc>
        <w:tc>
          <w:tcPr>
            <w:shd w:fill="auto" w:val="clear"/>
          </w:tcPr>
          <w:p w:rsidR="00000000" w:rsidDel="00000000" w:rsidP="00000000" w:rsidRDefault="00000000" w:rsidRPr="00000000" w14:paraId="0000006E">
            <w:pPr>
              <w:spacing w:after="0" w:line="240" w:lineRule="auto"/>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Arduino Uno INPUT/OUTPUT 센서제어 </w:t>
            </w:r>
          </w:p>
          <w:p w:rsidR="00000000" w:rsidDel="00000000" w:rsidP="00000000" w:rsidRDefault="00000000" w:rsidRPr="00000000" w14:paraId="0000006F">
            <w:pPr>
              <w:spacing w:after="0" w:line="240" w:lineRule="auto"/>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LCD제어</w:t>
            </w:r>
          </w:p>
          <w:p w:rsidR="00000000" w:rsidDel="00000000" w:rsidP="00000000" w:rsidRDefault="00000000" w:rsidRPr="00000000" w14:paraId="00000070">
            <w:pPr>
              <w:spacing w:after="0" w:line="240" w:lineRule="auto"/>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Raspberry Pi4 Server 1,2, DB 1,2</w:t>
            </w:r>
          </w:p>
        </w:tc>
      </w:tr>
      <w:tr>
        <w:trPr>
          <w:cantSplit w:val="1"/>
          <w:tblHeader w:val="0"/>
        </w:trPr>
        <w:tc>
          <w:tcPr>
            <w:shd w:fill="auto" w:val="clear"/>
          </w:tcPr>
          <w:p w:rsidR="00000000" w:rsidDel="00000000" w:rsidP="00000000" w:rsidRDefault="00000000" w:rsidRPr="00000000" w14:paraId="00000071">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문서화</w:t>
            </w:r>
          </w:p>
        </w:tc>
        <w:tc>
          <w:tcPr>
            <w:shd w:fill="auto" w:val="clear"/>
          </w:tcPr>
          <w:p w:rsidR="00000000" w:rsidDel="00000000" w:rsidP="00000000" w:rsidRDefault="00000000" w:rsidRPr="00000000" w14:paraId="00000072">
            <w:pPr>
              <w:spacing w:after="0" w:line="240" w:lineRule="auto"/>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Gantt chart, 자재명세서</w:t>
            </w:r>
          </w:p>
        </w:tc>
      </w:tr>
    </w:tbl>
    <w:p w:rsidR="00000000" w:rsidDel="00000000" w:rsidP="00000000" w:rsidRDefault="00000000" w:rsidRPr="00000000" w14:paraId="00000073">
      <w:pPr>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74">
      <w:pP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전체 시스템 구축</w:t>
      </w:r>
    </w:p>
    <w:tbl>
      <w:tblPr>
        <w:tblStyle w:val="Table2"/>
        <w:tblW w:w="9025.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27"/>
        <w:gridCol w:w="6798"/>
        <w:tblGridChange w:id="0">
          <w:tblGrid>
            <w:gridCol w:w="2227"/>
            <w:gridCol w:w="6798"/>
          </w:tblGrid>
        </w:tblGridChange>
      </w:tblGrid>
      <w:tr>
        <w:trPr>
          <w:cantSplit w:val="1"/>
          <w:tblHeader w:val="0"/>
        </w:trPr>
        <w:tc>
          <w:tcPr>
            <w:shd w:fill="auto" w:val="clear"/>
          </w:tcPr>
          <w:p w:rsidR="00000000" w:rsidDel="00000000" w:rsidP="00000000" w:rsidRDefault="00000000" w:rsidRPr="00000000" w14:paraId="00000075">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업무</w:t>
            </w:r>
          </w:p>
        </w:tc>
        <w:tc>
          <w:tcPr>
            <w:shd w:fill="auto" w:val="clear"/>
          </w:tcPr>
          <w:p w:rsidR="00000000" w:rsidDel="00000000" w:rsidP="00000000" w:rsidRDefault="00000000" w:rsidRPr="00000000" w14:paraId="00000076">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업무 범위</w:t>
            </w:r>
          </w:p>
        </w:tc>
      </w:tr>
      <w:tr>
        <w:trPr>
          <w:cantSplit w:val="1"/>
          <w:tblHeader w:val="0"/>
        </w:trPr>
        <w:tc>
          <w:tcPr>
            <w:shd w:fill="auto" w:val="clear"/>
          </w:tcPr>
          <w:p w:rsidR="00000000" w:rsidDel="00000000" w:rsidP="00000000" w:rsidRDefault="00000000" w:rsidRPr="00000000" w14:paraId="00000077">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시스템 구축</w:t>
            </w:r>
          </w:p>
        </w:tc>
        <w:tc>
          <w:tcPr>
            <w:shd w:fill="auto" w:val="clear"/>
          </w:tcPr>
          <w:p w:rsidR="00000000" w:rsidDel="00000000" w:rsidP="00000000" w:rsidRDefault="00000000" w:rsidRPr="00000000" w14:paraId="00000078">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b w:val="1"/>
                <w:sz w:val="28"/>
                <w:szCs w:val="28"/>
                <w:rtl w:val="0"/>
              </w:rPr>
              <w:t xml:space="preserve">[Raspberry Pi4 - 1, 센서제어/성장과정대시보드]</w:t>
            </w:r>
            <w:r w:rsidDel="00000000" w:rsidR="00000000" w:rsidRPr="00000000">
              <w:rPr>
                <w:rtl w:val="0"/>
              </w:rPr>
            </w:r>
          </w:p>
          <w:p w:rsidR="00000000" w:rsidDel="00000000" w:rsidP="00000000" w:rsidRDefault="00000000" w:rsidRPr="00000000" w14:paraId="00000079">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sensor.py : Arduino Uno의 INPUT센서 값을 받아 DB적재</w:t>
            </w:r>
          </w:p>
          <w:p w:rsidR="00000000" w:rsidDel="00000000" w:rsidP="00000000" w:rsidRDefault="00000000" w:rsidRPr="00000000" w14:paraId="0000007A">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smart_farm.py : Raspberry Pi4의 DB에 적재된 데이터를 기반으로 OUTPUT 장치(환기팬, 워터펌프, 할로겐전등, LED전등인)제어 및 제어프로그램 LCD 출력</w:t>
            </w:r>
          </w:p>
          <w:p w:rsidR="00000000" w:rsidDel="00000000" w:rsidP="00000000" w:rsidRDefault="00000000" w:rsidRPr="00000000" w14:paraId="0000007B">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lcd.ui : 제어프로그램 디자인</w:t>
            </w:r>
          </w:p>
          <w:p w:rsidR="00000000" w:rsidDel="00000000" w:rsidP="00000000" w:rsidRDefault="00000000" w:rsidRPr="00000000" w14:paraId="0000007C">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smart_farm.ino : Arduino Uno의 INPUT/OUTPUT 제어</w:t>
            </w:r>
          </w:p>
          <w:p w:rsidR="00000000" w:rsidDel="00000000" w:rsidP="00000000" w:rsidRDefault="00000000" w:rsidRPr="00000000" w14:paraId="0000007D">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camtest1.py : 실시간스트리밍, 성장과정비교,  INPUT센서 데이터 그래프 조회</w:t>
            </w:r>
          </w:p>
          <w:p w:rsidR="00000000" w:rsidDel="00000000" w:rsidP="00000000" w:rsidRDefault="00000000" w:rsidRPr="00000000" w14:paraId="0000007E">
            <w:pPr>
              <w:spacing w:after="0" w:line="240" w:lineRule="auto"/>
              <w:jc w:val="left"/>
              <w:rPr>
                <w:rFonts w:ascii="Gulimche" w:cs="Gulimche" w:eastAsia="Gulimche" w:hAnsi="Gulimche"/>
                <w:b w:val="1"/>
                <w:sz w:val="28"/>
                <w:szCs w:val="28"/>
              </w:rPr>
            </w:pPr>
            <w:r w:rsidDel="00000000" w:rsidR="00000000" w:rsidRPr="00000000">
              <w:rPr>
                <w:rFonts w:ascii="Gulimche" w:cs="Gulimche" w:eastAsia="Gulimche" w:hAnsi="Gulimche"/>
                <w:b w:val="1"/>
                <w:sz w:val="28"/>
                <w:szCs w:val="28"/>
                <w:rtl w:val="0"/>
              </w:rPr>
              <w:t xml:space="preserve">[Raspberry Pi4 - 2, 해충감지대시보드]</w:t>
            </w:r>
          </w:p>
          <w:p w:rsidR="00000000" w:rsidDel="00000000" w:rsidP="00000000" w:rsidRDefault="00000000" w:rsidRPr="00000000" w14:paraId="0000007F">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testweb.py : 학습한 데이터셋으로 Yolov5를 이용하여 실시간 스트리밍 해충 감지</w:t>
            </w:r>
          </w:p>
        </w:tc>
      </w:tr>
      <w:tr>
        <w:trPr>
          <w:cantSplit w:val="1"/>
          <w:tblHeader w:val="0"/>
        </w:trPr>
        <w:tc>
          <w:tcPr>
            <w:shd w:fill="auto" w:val="clear"/>
          </w:tcPr>
          <w:p w:rsidR="00000000" w:rsidDel="00000000" w:rsidP="00000000" w:rsidRDefault="00000000" w:rsidRPr="00000000" w14:paraId="00000080">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테스트 및 </w:t>
            </w:r>
          </w:p>
          <w:p w:rsidR="00000000" w:rsidDel="00000000" w:rsidP="00000000" w:rsidRDefault="00000000" w:rsidRPr="00000000" w14:paraId="00000081">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안정화</w:t>
            </w:r>
          </w:p>
        </w:tc>
        <w:tc>
          <w:tcPr>
            <w:shd w:fill="auto" w:val="clear"/>
          </w:tcPr>
          <w:p w:rsidR="00000000" w:rsidDel="00000000" w:rsidP="00000000" w:rsidRDefault="00000000" w:rsidRPr="00000000" w14:paraId="00000082">
            <w:pPr>
              <w:spacing w:after="0" w:line="240" w:lineRule="auto"/>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AI FARM Hardware 전체 동작 테스트 및 디버깅</w:t>
            </w:r>
          </w:p>
          <w:p w:rsidR="00000000" w:rsidDel="00000000" w:rsidP="00000000" w:rsidRDefault="00000000" w:rsidRPr="00000000" w14:paraId="00000083">
            <w:pPr>
              <w:spacing w:after="0" w:line="240" w:lineRule="auto"/>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Raspberry Pi4를 통한 제어프로그램 동작확인</w:t>
            </w:r>
          </w:p>
          <w:p w:rsidR="00000000" w:rsidDel="00000000" w:rsidP="00000000" w:rsidRDefault="00000000" w:rsidRPr="00000000" w14:paraId="00000084">
            <w:pPr>
              <w:spacing w:after="0" w:line="240" w:lineRule="auto"/>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Raspberry P</w:t>
            </w:r>
            <w:r w:rsidDel="00000000" w:rsidR="00000000" w:rsidRPr="00000000">
              <w:rPr>
                <w:rFonts w:ascii="Gulimche" w:cs="Gulimche" w:eastAsia="Gulimche" w:hAnsi="Gulimche"/>
                <w:sz w:val="28"/>
                <w:szCs w:val="28"/>
                <w:rtl w:val="0"/>
              </w:rPr>
              <w:t xml:space="preserve">i</w:t>
            </w:r>
            <w:r w:rsidDel="00000000" w:rsidR="00000000" w:rsidRPr="00000000">
              <w:rPr>
                <w:rFonts w:ascii="Gulimche" w:cs="Gulimche" w:eastAsia="Gulimche" w:hAnsi="Gulimche"/>
                <w:sz w:val="28"/>
                <w:szCs w:val="28"/>
                <w:rtl w:val="0"/>
              </w:rPr>
              <w:t xml:space="preserve">4 1(성장과정), 2(해충감지)의 </w:t>
            </w:r>
            <w:r w:rsidDel="00000000" w:rsidR="00000000" w:rsidRPr="00000000">
              <w:rPr>
                <w:rFonts w:ascii="Gulimche" w:cs="Gulimche" w:eastAsia="Gulimche" w:hAnsi="Gulimche"/>
                <w:sz w:val="28"/>
                <w:szCs w:val="28"/>
                <w:rtl w:val="0"/>
              </w:rPr>
              <w:t xml:space="preserve">대시</w:t>
            </w:r>
            <w:r w:rsidDel="00000000" w:rsidR="00000000" w:rsidRPr="00000000">
              <w:rPr>
                <w:rFonts w:ascii="Gulimche" w:cs="Gulimche" w:eastAsia="Gulimche" w:hAnsi="Gulimche"/>
                <w:sz w:val="28"/>
                <w:szCs w:val="28"/>
                <w:rtl w:val="0"/>
              </w:rPr>
              <w:t xml:space="preserve">보드 확인</w:t>
            </w:r>
          </w:p>
        </w:tc>
      </w:tr>
    </w:tbl>
    <w:p w:rsidR="00000000" w:rsidDel="00000000" w:rsidP="00000000" w:rsidRDefault="00000000" w:rsidRPr="00000000" w14:paraId="00000085">
      <w:pPr>
        <w:rPr>
          <w:rFonts w:ascii="Gulimche" w:cs="Gulimche" w:eastAsia="Gulimche" w:hAnsi="Gulimche"/>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1"/>
        <w:rPr/>
      </w:pPr>
      <w:bookmarkStart w:colFirst="0" w:colLast="0" w:name="_heading=h.17rr7ufky6z9" w:id="8"/>
      <w:bookmarkEnd w:id="8"/>
      <w:r w:rsidDel="00000000" w:rsidR="00000000" w:rsidRPr="00000000">
        <w:rPr>
          <w:rtl w:val="0"/>
        </w:rPr>
        <w:t xml:space="preserve">3. 시스템 구축 환경</w:t>
      </w:r>
    </w:p>
    <w:p w:rsidR="00000000" w:rsidDel="00000000" w:rsidP="00000000" w:rsidRDefault="00000000" w:rsidRPr="00000000" w14:paraId="00000087">
      <w:pPr>
        <w:pStyle w:val="Heading2"/>
        <w:rPr/>
      </w:pPr>
      <w:bookmarkStart w:colFirst="0" w:colLast="0" w:name="_heading=h.i2wkdqsse71d" w:id="9"/>
      <w:bookmarkEnd w:id="9"/>
      <w:r w:rsidDel="00000000" w:rsidR="00000000" w:rsidRPr="00000000">
        <w:rPr>
          <w:rtl w:val="0"/>
        </w:rPr>
        <w:t xml:space="preserve">3.1 하드웨어 구축</w:t>
      </w:r>
    </w:p>
    <w:p w:rsidR="00000000" w:rsidDel="00000000" w:rsidP="00000000" w:rsidRDefault="00000000" w:rsidRPr="00000000" w14:paraId="00000088">
      <w:pP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r w:rsidDel="00000000" w:rsidR="00000000" w:rsidRPr="00000000">
        <w:rPr>
          <w:rFonts w:ascii="Gulimche" w:cs="Gulimche" w:eastAsia="Gulimche" w:hAnsi="Gulimche"/>
          <w:sz w:val="28"/>
          <w:szCs w:val="28"/>
          <w:rtl w:val="0"/>
        </w:rPr>
        <w:t xml:space="preserve">하드웨어 구성</w:t>
      </w:r>
      <w:r w:rsidDel="00000000" w:rsidR="00000000" w:rsidRPr="00000000">
        <w:rPr>
          <w:rtl w:val="0"/>
        </w:rPr>
      </w:r>
    </w:p>
    <w:p w:rsidR="00000000" w:rsidDel="00000000" w:rsidP="00000000" w:rsidRDefault="00000000" w:rsidRPr="00000000" w14:paraId="00000089">
      <w:pPr>
        <w:jc w:val="center"/>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8A">
      <w:pPr>
        <w:jc w:val="center"/>
        <w:rPr>
          <w:rFonts w:ascii="Gulimche" w:cs="Gulimche" w:eastAsia="Gulimche" w:hAnsi="Gulimche"/>
          <w:sz w:val="28"/>
          <w:szCs w:val="28"/>
        </w:rPr>
      </w:pPr>
      <w:r w:rsidDel="00000000" w:rsidR="00000000" w:rsidRPr="00000000">
        <w:rPr>
          <w:rFonts w:ascii="Gulimche" w:cs="Gulimche" w:eastAsia="Gulimche" w:hAnsi="Gulimche"/>
          <w:sz w:val="28"/>
          <w:szCs w:val="28"/>
        </w:rPr>
        <w:drawing>
          <wp:inline distB="0" distT="0" distL="180" distR="180">
            <wp:extent cx="4519613" cy="2364914"/>
            <wp:effectExtent b="0" l="0" r="0" t="0"/>
            <wp:docPr id="206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4519613" cy="2364914"/>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8C">
      <w:pPr>
        <w:jc w:val="center"/>
        <w:rPr>
          <w:rFonts w:ascii="Gulimche" w:cs="Gulimche" w:eastAsia="Gulimche" w:hAnsi="Gulimche"/>
          <w:sz w:val="28"/>
          <w:szCs w:val="28"/>
        </w:rPr>
      </w:pPr>
      <w:r w:rsidDel="00000000" w:rsidR="00000000" w:rsidRPr="00000000">
        <w:rPr>
          <w:rFonts w:ascii="Gulimche" w:cs="Gulimche" w:eastAsia="Gulimche" w:hAnsi="Gulimche"/>
          <w:sz w:val="28"/>
          <w:szCs w:val="28"/>
        </w:rPr>
        <w:drawing>
          <wp:inline distB="0" distT="0" distL="180" distR="180">
            <wp:extent cx="5724525" cy="3248025"/>
            <wp:effectExtent b="0" l="0" r="0" t="0"/>
            <wp:docPr id="2060"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2452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-LCD화면-</w:t>
      </w:r>
    </w:p>
    <w:p w:rsidR="00000000" w:rsidDel="00000000" w:rsidP="00000000" w:rsidRDefault="00000000" w:rsidRPr="00000000" w14:paraId="0000008E">
      <w:pPr>
        <w:jc w:val="center"/>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8F">
      <w:pPr>
        <w:jc w:val="center"/>
        <w:rPr>
          <w:rFonts w:ascii="Gulimche" w:cs="Gulimche" w:eastAsia="Gulimche" w:hAnsi="Gulimche"/>
          <w:sz w:val="28"/>
          <w:szCs w:val="28"/>
        </w:rPr>
      </w:pPr>
      <w:r w:rsidDel="00000000" w:rsidR="00000000" w:rsidRPr="00000000">
        <w:rPr>
          <w:rFonts w:ascii="Gulimche" w:cs="Gulimche" w:eastAsia="Gulimche" w:hAnsi="Gulimche"/>
          <w:sz w:val="28"/>
          <w:szCs w:val="28"/>
        </w:rPr>
        <w:drawing>
          <wp:inline distB="0" distT="0" distL="180" distR="180">
            <wp:extent cx="4743450" cy="3219450"/>
            <wp:effectExtent b="0" l="0" r="0" t="0"/>
            <wp:docPr id="2063"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47434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rFonts w:ascii="Gulimche" w:cs="Gulimche" w:eastAsia="Gulimche" w:hAnsi="Gulimche"/>
          <w:sz w:val="28"/>
          <w:szCs w:val="28"/>
        </w:rPr>
      </w:pPr>
      <w:r w:rsidDel="00000000" w:rsidR="00000000" w:rsidRPr="00000000">
        <w:rPr>
          <w:rFonts w:ascii="Gulimche" w:cs="Gulimche" w:eastAsia="Gulimche" w:hAnsi="Gulimche"/>
          <w:sz w:val="28"/>
          <w:szCs w:val="28"/>
        </w:rPr>
        <w:drawing>
          <wp:inline distB="0" distT="0" distL="180" distR="180">
            <wp:extent cx="5040000" cy="3376800"/>
            <wp:effectExtent b="0" l="0" r="0" t="0"/>
            <wp:docPr id="2051"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040000" cy="3376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rFonts w:ascii="Gulimche" w:cs="Gulimche" w:eastAsia="Gulimche" w:hAnsi="Gulimche"/>
          <w:sz w:val="28"/>
          <w:szCs w:val="28"/>
        </w:rPr>
      </w:pPr>
      <w:sdt>
        <w:sdtPr>
          <w:tag w:val="goog_rdk_0"/>
        </w:sdtPr>
        <w:sdtContent>
          <w:commentRangeStart w:id="0"/>
        </w:sdtContent>
      </w:sdt>
      <w:r w:rsidDel="00000000" w:rsidR="00000000" w:rsidRPr="00000000">
        <w:rPr>
          <w:rFonts w:ascii="Gulimche" w:cs="Gulimche" w:eastAsia="Gulimche" w:hAnsi="Gulimche"/>
          <w:sz w:val="28"/>
          <w:szCs w:val="28"/>
          <w:rtl w:val="0"/>
        </w:rPr>
        <w:t xml:space="preserve">- Schematic -</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92">
      <w:pPr>
        <w:rPr>
          <w:rFonts w:ascii="Gulimche" w:cs="Gulimche" w:eastAsia="Gulimche" w:hAnsi="Gulimche"/>
          <w:sz w:val="28"/>
          <w:szCs w:val="28"/>
        </w:rPr>
      </w:pPr>
      <w:r w:rsidDel="00000000" w:rsidR="00000000" w:rsidRPr="00000000">
        <w:rPr/>
        <w:drawing>
          <wp:inline distB="0" distT="0" distL="180" distR="180">
            <wp:extent cx="5724525" cy="3276600"/>
            <wp:effectExtent b="0" l="0" r="0" t="0"/>
            <wp:docPr id="2062"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7245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-PCB Art Work-</w:t>
      </w:r>
      <w:r w:rsidDel="00000000" w:rsidR="00000000" w:rsidRPr="00000000">
        <w:rPr>
          <w:rtl w:val="0"/>
        </w:rPr>
      </w:r>
    </w:p>
    <w:p w:rsidR="00000000" w:rsidDel="00000000" w:rsidP="00000000" w:rsidRDefault="00000000" w:rsidRPr="00000000" w14:paraId="00000094">
      <w:pPr>
        <w:jc w:val="center"/>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95">
      <w:pPr>
        <w:jc w:val="center"/>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96">
      <w:pPr>
        <w:jc w:val="center"/>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97">
      <w:pPr>
        <w:jc w:val="center"/>
        <w:rPr>
          <w:rFonts w:ascii="Gulimche" w:cs="Gulimche" w:eastAsia="Gulimche" w:hAnsi="Gulimche"/>
          <w:sz w:val="28"/>
          <w:szCs w:val="28"/>
        </w:rPr>
      </w:pPr>
      <w:r w:rsidDel="00000000" w:rsidR="00000000" w:rsidRPr="00000000">
        <w:rPr>
          <w:rFonts w:ascii="Gulimche" w:cs="Gulimche" w:eastAsia="Gulimche" w:hAnsi="Gulimche"/>
          <w:sz w:val="28"/>
          <w:szCs w:val="28"/>
        </w:rPr>
        <w:drawing>
          <wp:inline distB="0" distT="0" distL="180" distR="180">
            <wp:extent cx="5040000" cy="2721600"/>
            <wp:effectExtent b="0" l="0" r="0" t="0"/>
            <wp:docPr id="2064"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040000" cy="2721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copper bottom-</w:t>
      </w:r>
    </w:p>
    <w:p w:rsidR="00000000" w:rsidDel="00000000" w:rsidP="00000000" w:rsidRDefault="00000000" w:rsidRPr="00000000" w14:paraId="00000099">
      <w:pPr>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09A">
      <w:pPr>
        <w:jc w:val="center"/>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9B">
      <w:pPr>
        <w:jc w:val="left"/>
        <w:rPr>
          <w:rFonts w:ascii="Gulimche" w:cs="Gulimche" w:eastAsia="Gulimche" w:hAnsi="Gulimche"/>
          <w:sz w:val="28"/>
          <w:szCs w:val="28"/>
        </w:rPr>
      </w:pPr>
      <w:r w:rsidDel="00000000" w:rsidR="00000000" w:rsidRPr="00000000">
        <w:rPr>
          <w:rFonts w:ascii="Gulimche" w:cs="Gulimche" w:eastAsia="Gulimche" w:hAnsi="Gulimche"/>
          <w:sz w:val="28"/>
          <w:szCs w:val="28"/>
        </w:rPr>
        <w:drawing>
          <wp:inline distB="114300" distT="114300" distL="114300" distR="114300">
            <wp:extent cx="5731200" cy="4838700"/>
            <wp:effectExtent b="0" l="0" r="0" t="0"/>
            <wp:docPr id="2071"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57312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외형-</w:t>
      </w:r>
    </w:p>
    <w:p w:rsidR="00000000" w:rsidDel="00000000" w:rsidP="00000000" w:rsidRDefault="00000000" w:rsidRPr="00000000" w14:paraId="0000009D">
      <w:pPr>
        <w:jc w:val="center"/>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9E">
      <w:pPr>
        <w:jc w:val="left"/>
        <w:rPr>
          <w:rFonts w:ascii="Söhne" w:cs="Söhne" w:eastAsia="Söhne" w:hAnsi="Söhne"/>
          <w:sz w:val="28"/>
          <w:szCs w:val="28"/>
        </w:rPr>
      </w:pPr>
      <w:r w:rsidDel="00000000" w:rsidR="00000000" w:rsidRPr="00000000">
        <w:rPr>
          <w:rFonts w:ascii="Gulimche" w:cs="Gulimche" w:eastAsia="Gulimche" w:hAnsi="Gulimche"/>
          <w:sz w:val="28"/>
          <w:szCs w:val="28"/>
          <w:rtl w:val="0"/>
        </w:rPr>
        <w:t xml:space="preserve">- 하드웨어</w:t>
      </w:r>
      <w:r w:rsidDel="00000000" w:rsidR="00000000" w:rsidRPr="00000000">
        <w:rPr>
          <w:rFonts w:ascii="Söhne" w:cs="Söhne" w:eastAsia="Söhne" w:hAnsi="Söhne"/>
          <w:sz w:val="28"/>
          <w:szCs w:val="28"/>
          <w:rtl w:val="0"/>
        </w:rPr>
        <w:t xml:space="preserve"> 구성 현황</w:t>
      </w:r>
    </w:p>
    <w:tbl>
      <w:tblPr>
        <w:tblStyle w:val="Table3"/>
        <w:tblW w:w="9023.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301"/>
        <w:gridCol w:w="2503"/>
        <w:gridCol w:w="4219"/>
        <w:tblGridChange w:id="0">
          <w:tblGrid>
            <w:gridCol w:w="2301"/>
            <w:gridCol w:w="2503"/>
            <w:gridCol w:w="4219"/>
          </w:tblGrid>
        </w:tblGridChange>
      </w:tblGrid>
      <w:tr>
        <w:trPr>
          <w:cantSplit w:val="1"/>
          <w:tblHeader w:val="0"/>
        </w:trPr>
        <w:tc>
          <w:tcPr>
            <w:shd w:fill="auto" w:val="clear"/>
          </w:tcPr>
          <w:p w:rsidR="00000000" w:rsidDel="00000000" w:rsidP="00000000" w:rsidRDefault="00000000" w:rsidRPr="00000000" w14:paraId="0000009F">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하드웨어</w:t>
            </w:r>
          </w:p>
        </w:tc>
        <w:tc>
          <w:tcPr>
            <w:shd w:fill="auto" w:val="clear"/>
          </w:tcPr>
          <w:p w:rsidR="00000000" w:rsidDel="00000000" w:rsidP="00000000" w:rsidRDefault="00000000" w:rsidRPr="00000000" w14:paraId="000000A0">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모델명</w:t>
            </w:r>
          </w:p>
        </w:tc>
        <w:tc>
          <w:tcPr>
            <w:shd w:fill="auto" w:val="clear"/>
          </w:tcPr>
          <w:p w:rsidR="00000000" w:rsidDel="00000000" w:rsidP="00000000" w:rsidRDefault="00000000" w:rsidRPr="00000000" w14:paraId="000000A1">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상세설명</w:t>
            </w:r>
          </w:p>
        </w:tc>
      </w:tr>
      <w:tr>
        <w:trPr>
          <w:cantSplit w:val="1"/>
          <w:tblHeader w:val="0"/>
        </w:trPr>
        <w:tc>
          <w:tcPr>
            <w:shd w:fill="auto" w:val="clear"/>
          </w:tcPr>
          <w:p w:rsidR="00000000" w:rsidDel="00000000" w:rsidP="00000000" w:rsidRDefault="00000000" w:rsidRPr="00000000" w14:paraId="000000A2">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Arduino Uno</w:t>
            </w:r>
          </w:p>
        </w:tc>
        <w:tc>
          <w:tcPr>
            <w:shd w:fill="auto" w:val="clear"/>
          </w:tcPr>
          <w:p w:rsidR="00000000" w:rsidDel="00000000" w:rsidP="00000000" w:rsidRDefault="00000000" w:rsidRPr="00000000" w14:paraId="000000A3">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Arduino Uno</w:t>
            </w:r>
          </w:p>
        </w:tc>
        <w:tc>
          <w:tcPr>
            <w:shd w:fill="auto" w:val="clear"/>
          </w:tcPr>
          <w:p w:rsidR="00000000" w:rsidDel="00000000" w:rsidP="00000000" w:rsidRDefault="00000000" w:rsidRPr="00000000" w14:paraId="000000A4">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LCD컨트롤, INPUT/OUTPUT 센서값 DB적재 및 제어</w:t>
            </w:r>
          </w:p>
        </w:tc>
      </w:tr>
      <w:tr>
        <w:trPr>
          <w:cantSplit w:val="1"/>
          <w:tblHeader w:val="0"/>
        </w:trPr>
        <w:tc>
          <w:tcPr>
            <w:shd w:fill="auto" w:val="clear"/>
          </w:tcPr>
          <w:p w:rsidR="00000000" w:rsidDel="00000000" w:rsidP="00000000" w:rsidRDefault="00000000" w:rsidRPr="00000000" w14:paraId="000000A5">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Raspberry Pi4</w:t>
            </w:r>
          </w:p>
        </w:tc>
        <w:tc>
          <w:tcPr>
            <w:shd w:fill="auto" w:val="clear"/>
          </w:tcPr>
          <w:p w:rsidR="00000000" w:rsidDel="00000000" w:rsidP="00000000" w:rsidRDefault="00000000" w:rsidRPr="00000000" w14:paraId="000000A6">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Raspberry Pi4</w:t>
            </w:r>
          </w:p>
        </w:tc>
        <w:tc>
          <w:tcPr>
            <w:shd w:fill="auto" w:val="clear"/>
          </w:tcPr>
          <w:p w:rsidR="00000000" w:rsidDel="00000000" w:rsidP="00000000" w:rsidRDefault="00000000" w:rsidRPr="00000000" w14:paraId="000000A7">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메인서버, 성장과정,  DB구축</w:t>
            </w:r>
          </w:p>
        </w:tc>
      </w:tr>
      <w:tr>
        <w:trPr>
          <w:cantSplit w:val="1"/>
          <w:tblHeader w:val="0"/>
        </w:trPr>
        <w:tc>
          <w:tcPr>
            <w:shd w:fill="auto" w:val="clear"/>
          </w:tcPr>
          <w:p w:rsidR="00000000" w:rsidDel="00000000" w:rsidP="00000000" w:rsidRDefault="00000000" w:rsidRPr="00000000" w14:paraId="000000A8">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Raspberry Pi4</w:t>
            </w:r>
          </w:p>
        </w:tc>
        <w:tc>
          <w:tcPr>
            <w:shd w:fill="auto" w:val="clear"/>
          </w:tcPr>
          <w:p w:rsidR="00000000" w:rsidDel="00000000" w:rsidP="00000000" w:rsidRDefault="00000000" w:rsidRPr="00000000" w14:paraId="000000A9">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Raspberry Pi4</w:t>
            </w:r>
          </w:p>
        </w:tc>
        <w:tc>
          <w:tcPr>
            <w:shd w:fill="auto" w:val="clear"/>
          </w:tcPr>
          <w:p w:rsidR="00000000" w:rsidDel="00000000" w:rsidP="00000000" w:rsidRDefault="00000000" w:rsidRPr="00000000" w14:paraId="000000AA">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서브서버, 해충감지</w:t>
            </w:r>
          </w:p>
        </w:tc>
      </w:tr>
      <w:tr>
        <w:trPr>
          <w:cantSplit w:val="1"/>
          <w:tblHeader w:val="0"/>
        </w:trPr>
        <w:tc>
          <w:tcPr>
            <w:shd w:fill="auto" w:val="clear"/>
          </w:tcPr>
          <w:p w:rsidR="00000000" w:rsidDel="00000000" w:rsidP="00000000" w:rsidRDefault="00000000" w:rsidRPr="00000000" w14:paraId="000000AB">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온/습도 센서</w:t>
            </w:r>
          </w:p>
        </w:tc>
        <w:tc>
          <w:tcPr>
            <w:shd w:fill="auto" w:val="clear"/>
          </w:tcPr>
          <w:p w:rsidR="00000000" w:rsidDel="00000000" w:rsidP="00000000" w:rsidRDefault="00000000" w:rsidRPr="00000000" w14:paraId="000000AC">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DHT11</w:t>
            </w:r>
          </w:p>
        </w:tc>
        <w:tc>
          <w:tcPr>
            <w:shd w:fill="auto" w:val="clear"/>
          </w:tcPr>
          <w:p w:rsidR="00000000" w:rsidDel="00000000" w:rsidP="00000000" w:rsidRDefault="00000000" w:rsidRPr="00000000" w14:paraId="000000AD">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온도와 습도를 한개의 센서로 감지</w:t>
            </w:r>
          </w:p>
        </w:tc>
      </w:tr>
      <w:tr>
        <w:trPr>
          <w:cantSplit w:val="1"/>
          <w:tblHeader w:val="0"/>
        </w:trPr>
        <w:tc>
          <w:tcPr>
            <w:shd w:fill="auto" w:val="clear"/>
          </w:tcPr>
          <w:p w:rsidR="00000000" w:rsidDel="00000000" w:rsidP="00000000" w:rsidRDefault="00000000" w:rsidRPr="00000000" w14:paraId="000000AE">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토양수분센서</w:t>
            </w:r>
          </w:p>
        </w:tc>
        <w:tc>
          <w:tcPr>
            <w:shd w:fill="auto" w:val="clear"/>
          </w:tcPr>
          <w:p w:rsidR="00000000" w:rsidDel="00000000" w:rsidP="00000000" w:rsidRDefault="00000000" w:rsidRPr="00000000" w14:paraId="000000AF">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SEN0308</w:t>
            </w:r>
          </w:p>
        </w:tc>
        <w:tc>
          <w:tcPr>
            <w:shd w:fill="auto" w:val="clear"/>
          </w:tcPr>
          <w:p w:rsidR="00000000" w:rsidDel="00000000" w:rsidP="00000000" w:rsidRDefault="00000000" w:rsidRPr="00000000" w14:paraId="000000B0">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토양의 습도를 녹방지용 센서로 감지</w:t>
            </w:r>
          </w:p>
        </w:tc>
      </w:tr>
      <w:tr>
        <w:trPr>
          <w:cantSplit w:val="1"/>
          <w:tblHeader w:val="0"/>
        </w:trPr>
        <w:tc>
          <w:tcPr>
            <w:shd w:fill="auto" w:val="clear"/>
          </w:tcPr>
          <w:p w:rsidR="00000000" w:rsidDel="00000000" w:rsidP="00000000" w:rsidRDefault="00000000" w:rsidRPr="00000000" w14:paraId="000000B1">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조도센서</w:t>
            </w:r>
          </w:p>
        </w:tc>
        <w:tc>
          <w:tcPr>
            <w:shd w:fill="auto" w:val="clear"/>
          </w:tcPr>
          <w:p w:rsidR="00000000" w:rsidDel="00000000" w:rsidP="00000000" w:rsidRDefault="00000000" w:rsidRPr="00000000" w14:paraId="000000B2">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GL5537</w:t>
            </w:r>
          </w:p>
        </w:tc>
        <w:tc>
          <w:tcPr>
            <w:shd w:fill="auto" w:val="clear"/>
          </w:tcPr>
          <w:p w:rsidR="00000000" w:rsidDel="00000000" w:rsidP="00000000" w:rsidRDefault="00000000" w:rsidRPr="00000000" w14:paraId="000000B3">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다이오드 타입의 센서로 감지</w:t>
            </w:r>
          </w:p>
        </w:tc>
      </w:tr>
      <w:tr>
        <w:trPr>
          <w:cantSplit w:val="1"/>
          <w:tblHeader w:val="0"/>
        </w:trPr>
        <w:tc>
          <w:tcPr>
            <w:shd w:fill="auto" w:val="clear"/>
          </w:tcPr>
          <w:p w:rsidR="00000000" w:rsidDel="00000000" w:rsidP="00000000" w:rsidRDefault="00000000" w:rsidRPr="00000000" w14:paraId="000000B4">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환기팬</w:t>
            </w:r>
          </w:p>
        </w:tc>
        <w:tc>
          <w:tcPr>
            <w:shd w:fill="auto" w:val="clear"/>
          </w:tcPr>
          <w:p w:rsidR="00000000" w:rsidDel="00000000" w:rsidP="00000000" w:rsidRDefault="00000000" w:rsidRPr="00000000" w14:paraId="000000B5">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SZH-GNP512</w:t>
            </w:r>
          </w:p>
        </w:tc>
        <w:tc>
          <w:tcPr>
            <w:shd w:fill="auto" w:val="clear"/>
          </w:tcPr>
          <w:p w:rsidR="00000000" w:rsidDel="00000000" w:rsidP="00000000" w:rsidRDefault="00000000" w:rsidRPr="00000000" w14:paraId="000000B6">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12V 모터 사용</w:t>
            </w:r>
          </w:p>
        </w:tc>
      </w:tr>
      <w:tr>
        <w:trPr>
          <w:cantSplit w:val="1"/>
          <w:tblHeader w:val="0"/>
        </w:trPr>
        <w:tc>
          <w:tcPr>
            <w:shd w:fill="auto" w:val="clear"/>
          </w:tcPr>
          <w:p w:rsidR="00000000" w:rsidDel="00000000" w:rsidP="00000000" w:rsidRDefault="00000000" w:rsidRPr="00000000" w14:paraId="000000B7">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워터펌프</w:t>
            </w:r>
          </w:p>
        </w:tc>
        <w:tc>
          <w:tcPr>
            <w:shd w:fill="auto" w:val="clear"/>
          </w:tcPr>
          <w:p w:rsidR="00000000" w:rsidDel="00000000" w:rsidP="00000000" w:rsidRDefault="00000000" w:rsidRPr="00000000" w14:paraId="000000B8">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HJ752</w:t>
            </w:r>
          </w:p>
        </w:tc>
        <w:tc>
          <w:tcPr>
            <w:shd w:fill="auto" w:val="clear"/>
          </w:tcPr>
          <w:p w:rsidR="00000000" w:rsidDel="00000000" w:rsidP="00000000" w:rsidRDefault="00000000" w:rsidRPr="00000000" w14:paraId="000000B9">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220V 유체 펌프로 스프링클러로 워터제어 </w:t>
            </w:r>
          </w:p>
        </w:tc>
      </w:tr>
      <w:tr>
        <w:trPr>
          <w:cantSplit w:val="1"/>
          <w:tblHeader w:val="0"/>
        </w:trPr>
        <w:tc>
          <w:tcPr>
            <w:shd w:fill="auto" w:val="clear"/>
          </w:tcPr>
          <w:p w:rsidR="00000000" w:rsidDel="00000000" w:rsidP="00000000" w:rsidRDefault="00000000" w:rsidRPr="00000000" w14:paraId="000000BA">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할로겐</w:t>
            </w:r>
          </w:p>
        </w:tc>
        <w:tc>
          <w:tcPr>
            <w:shd w:fill="auto" w:val="clear"/>
          </w:tcPr>
          <w:p w:rsidR="00000000" w:rsidDel="00000000" w:rsidP="00000000" w:rsidRDefault="00000000" w:rsidRPr="00000000" w14:paraId="000000BB">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DS-WG500</w:t>
            </w:r>
          </w:p>
        </w:tc>
        <w:tc>
          <w:tcPr>
            <w:shd w:fill="auto" w:val="clear"/>
          </w:tcPr>
          <w:p w:rsidR="00000000" w:rsidDel="00000000" w:rsidP="00000000" w:rsidRDefault="00000000" w:rsidRPr="00000000" w14:paraId="000000BC">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220V로 조도가 낮아질때 사용</w:t>
            </w:r>
          </w:p>
        </w:tc>
      </w:tr>
      <w:tr>
        <w:trPr>
          <w:cantSplit w:val="1"/>
          <w:tblHeader w:val="0"/>
        </w:trPr>
        <w:tc>
          <w:tcPr>
            <w:shd w:fill="auto" w:val="clear"/>
          </w:tcPr>
          <w:p w:rsidR="00000000" w:rsidDel="00000000" w:rsidP="00000000" w:rsidRDefault="00000000" w:rsidRPr="00000000" w14:paraId="000000BD">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LED</w:t>
            </w:r>
          </w:p>
        </w:tc>
        <w:tc>
          <w:tcPr>
            <w:shd w:fill="auto" w:val="clear"/>
          </w:tcPr>
          <w:p w:rsidR="00000000" w:rsidDel="00000000" w:rsidP="00000000" w:rsidRDefault="00000000" w:rsidRPr="00000000" w14:paraId="000000BE">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PCV12VLEDBAR</w:t>
            </w:r>
          </w:p>
        </w:tc>
        <w:tc>
          <w:tcPr>
            <w:shd w:fill="auto" w:val="clear"/>
          </w:tcPr>
          <w:p w:rsidR="00000000" w:rsidDel="00000000" w:rsidP="00000000" w:rsidRDefault="00000000" w:rsidRPr="00000000" w14:paraId="000000BF">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12V로 조도가 낮아질때 사용</w:t>
            </w:r>
          </w:p>
        </w:tc>
      </w:tr>
      <w:tr>
        <w:trPr>
          <w:cantSplit w:val="1"/>
          <w:tblHeader w:val="0"/>
        </w:trPr>
        <w:tc>
          <w:tcPr>
            <w:shd w:fill="auto" w:val="clear"/>
          </w:tcPr>
          <w:p w:rsidR="00000000" w:rsidDel="00000000" w:rsidP="00000000" w:rsidRDefault="00000000" w:rsidRPr="00000000" w14:paraId="000000C0">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PI Camera</w:t>
            </w:r>
          </w:p>
        </w:tc>
        <w:tc>
          <w:tcPr>
            <w:shd w:fill="auto" w:val="clear"/>
          </w:tcPr>
          <w:p w:rsidR="00000000" w:rsidDel="00000000" w:rsidP="00000000" w:rsidRDefault="00000000" w:rsidRPr="00000000" w14:paraId="000000C1">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Pi Camera</w:t>
            </w:r>
            <w:r w:rsidDel="00000000" w:rsidR="00000000" w:rsidRPr="00000000">
              <w:rPr>
                <w:rtl w:val="0"/>
              </w:rPr>
            </w:r>
          </w:p>
        </w:tc>
        <w:tc>
          <w:tcPr>
            <w:shd w:fill="auto" w:val="clear"/>
          </w:tcPr>
          <w:p w:rsidR="00000000" w:rsidDel="00000000" w:rsidP="00000000" w:rsidRDefault="00000000" w:rsidRPr="00000000" w14:paraId="000000C2">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해충감지용 카메라</w:t>
            </w:r>
          </w:p>
        </w:tc>
      </w:tr>
      <w:tr>
        <w:trPr>
          <w:cantSplit w:val="1"/>
          <w:tblHeader w:val="0"/>
        </w:trPr>
        <w:tc>
          <w:tcPr>
            <w:shd w:fill="auto" w:val="clear"/>
          </w:tcPr>
          <w:p w:rsidR="00000000" w:rsidDel="00000000" w:rsidP="00000000" w:rsidRDefault="00000000" w:rsidRPr="00000000" w14:paraId="000000C3">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web cam</w:t>
            </w:r>
          </w:p>
        </w:tc>
        <w:tc>
          <w:tcPr>
            <w:shd w:fill="auto" w:val="clear"/>
          </w:tcPr>
          <w:p w:rsidR="00000000" w:rsidDel="00000000" w:rsidP="00000000" w:rsidRDefault="00000000" w:rsidRPr="00000000" w14:paraId="000000C4">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APC480</w:t>
            </w:r>
          </w:p>
        </w:tc>
        <w:tc>
          <w:tcPr>
            <w:shd w:fill="auto" w:val="clear"/>
          </w:tcPr>
          <w:p w:rsidR="00000000" w:rsidDel="00000000" w:rsidP="00000000" w:rsidRDefault="00000000" w:rsidRPr="00000000" w14:paraId="000000C5">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성장과정용 카메라</w:t>
            </w:r>
          </w:p>
        </w:tc>
      </w:tr>
      <w:tr>
        <w:trPr>
          <w:cantSplit w:val="1"/>
          <w:tblHeader w:val="0"/>
        </w:trPr>
        <w:tc>
          <w:tcPr>
            <w:shd w:fill="auto" w:val="clear"/>
          </w:tcPr>
          <w:p w:rsidR="00000000" w:rsidDel="00000000" w:rsidP="00000000" w:rsidRDefault="00000000" w:rsidRPr="00000000" w14:paraId="000000C6">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LCD</w:t>
            </w:r>
          </w:p>
        </w:tc>
        <w:tc>
          <w:tcPr>
            <w:shd w:fill="auto" w:val="clear"/>
          </w:tcPr>
          <w:p w:rsidR="00000000" w:rsidDel="00000000" w:rsidP="00000000" w:rsidRDefault="00000000" w:rsidRPr="00000000" w14:paraId="000000C7">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2.4in TFT LCD</w:t>
            </w:r>
          </w:p>
        </w:tc>
        <w:tc>
          <w:tcPr>
            <w:shd w:fill="auto" w:val="clear"/>
          </w:tcPr>
          <w:p w:rsidR="00000000" w:rsidDel="00000000" w:rsidP="00000000" w:rsidRDefault="00000000" w:rsidRPr="00000000" w14:paraId="000000C8">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2.4in TFT LCD 사용</w:t>
            </w:r>
          </w:p>
        </w:tc>
      </w:tr>
    </w:tbl>
    <w:p w:rsidR="00000000" w:rsidDel="00000000" w:rsidP="00000000" w:rsidRDefault="00000000" w:rsidRPr="00000000" w14:paraId="000000C9">
      <w:pPr>
        <w:rPr>
          <w:rFonts w:ascii="Söhne" w:cs="Söhne" w:eastAsia="Söhne" w:hAnsi="Söhne"/>
          <w:sz w:val="28"/>
          <w:szCs w:val="28"/>
        </w:rPr>
      </w:pPr>
      <w:r w:rsidDel="00000000" w:rsidR="00000000" w:rsidRPr="00000000">
        <w:rPr>
          <w:rtl w:val="0"/>
        </w:rPr>
      </w:r>
    </w:p>
    <w:p w:rsidR="00000000" w:rsidDel="00000000" w:rsidP="00000000" w:rsidRDefault="00000000" w:rsidRPr="00000000" w14:paraId="000000CA">
      <w:pPr>
        <w:rPr>
          <w:rFonts w:ascii="Söhne" w:cs="Söhne" w:eastAsia="Söhne" w:hAnsi="Söhne"/>
          <w:sz w:val="28"/>
          <w:szCs w:val="28"/>
        </w:rPr>
      </w:pPr>
      <w:r w:rsidDel="00000000" w:rsidR="00000000" w:rsidRPr="00000000">
        <w:rPr>
          <w:rtl w:val="0"/>
        </w:rPr>
      </w:r>
    </w:p>
    <w:p w:rsidR="00000000" w:rsidDel="00000000" w:rsidP="00000000" w:rsidRDefault="00000000" w:rsidRPr="00000000" w14:paraId="000000CB">
      <w:pPr>
        <w:rPr>
          <w:rFonts w:ascii="Söhne" w:cs="Söhne" w:eastAsia="Söhne" w:hAnsi="Söhne"/>
          <w:sz w:val="28"/>
          <w:szCs w:val="28"/>
        </w:rPr>
      </w:pPr>
      <w:r w:rsidDel="00000000" w:rsidR="00000000" w:rsidRPr="00000000">
        <w:rPr>
          <w:rtl w:val="0"/>
        </w:rPr>
      </w:r>
    </w:p>
    <w:p w:rsidR="00000000" w:rsidDel="00000000" w:rsidP="00000000" w:rsidRDefault="00000000" w:rsidRPr="00000000" w14:paraId="000000CC">
      <w:pPr>
        <w:rPr>
          <w:rFonts w:ascii="Söhne" w:cs="Söhne" w:eastAsia="Söhne" w:hAnsi="Söhne"/>
          <w:sz w:val="28"/>
          <w:szCs w:val="28"/>
        </w:rPr>
      </w:pPr>
      <w:r w:rsidDel="00000000" w:rsidR="00000000" w:rsidRPr="00000000">
        <w:rPr>
          <w:rtl w:val="0"/>
        </w:rPr>
      </w:r>
    </w:p>
    <w:p w:rsidR="00000000" w:rsidDel="00000000" w:rsidP="00000000" w:rsidRDefault="00000000" w:rsidRPr="00000000" w14:paraId="000000CD">
      <w:pPr>
        <w:rPr>
          <w:rFonts w:ascii="Söhne" w:cs="Söhne" w:eastAsia="Söhne" w:hAnsi="Söhne"/>
          <w:sz w:val="28"/>
          <w:szCs w:val="28"/>
        </w:rPr>
      </w:pPr>
      <w:r w:rsidDel="00000000" w:rsidR="00000000" w:rsidRPr="00000000">
        <w:rPr>
          <w:rtl w:val="0"/>
        </w:rPr>
      </w:r>
    </w:p>
    <w:p w:rsidR="00000000" w:rsidDel="00000000" w:rsidP="00000000" w:rsidRDefault="00000000" w:rsidRPr="00000000" w14:paraId="000000CE">
      <w:pPr>
        <w:rPr>
          <w:rFonts w:ascii="Söhne" w:cs="Söhne" w:eastAsia="Söhne" w:hAnsi="Söhne"/>
          <w:sz w:val="28"/>
          <w:szCs w:val="28"/>
        </w:rPr>
      </w:pPr>
      <w:r w:rsidDel="00000000" w:rsidR="00000000" w:rsidRPr="00000000">
        <w:rPr>
          <w:rtl w:val="0"/>
        </w:rPr>
      </w:r>
    </w:p>
    <w:p w:rsidR="00000000" w:rsidDel="00000000" w:rsidP="00000000" w:rsidRDefault="00000000" w:rsidRPr="00000000" w14:paraId="000000CF">
      <w:pPr>
        <w:rPr>
          <w:rFonts w:ascii="Söhne" w:cs="Söhne" w:eastAsia="Söhne" w:hAnsi="Söhne"/>
          <w:sz w:val="28"/>
          <w:szCs w:val="28"/>
        </w:rPr>
      </w:pPr>
      <w:r w:rsidDel="00000000" w:rsidR="00000000" w:rsidRPr="00000000">
        <w:rPr>
          <w:rtl w:val="0"/>
        </w:rPr>
      </w:r>
    </w:p>
    <w:p w:rsidR="00000000" w:rsidDel="00000000" w:rsidP="00000000" w:rsidRDefault="00000000" w:rsidRPr="00000000" w14:paraId="000000D0">
      <w:pPr>
        <w:rPr>
          <w:rFonts w:ascii="Söhne" w:cs="Söhne" w:eastAsia="Söhne" w:hAnsi="Söhne"/>
          <w:sz w:val="28"/>
          <w:szCs w:val="28"/>
        </w:rPr>
      </w:pPr>
      <w:r w:rsidDel="00000000" w:rsidR="00000000" w:rsidRPr="00000000">
        <w:rPr>
          <w:rtl w:val="0"/>
        </w:rPr>
      </w:r>
    </w:p>
    <w:p w:rsidR="00000000" w:rsidDel="00000000" w:rsidP="00000000" w:rsidRDefault="00000000" w:rsidRPr="00000000" w14:paraId="000000D1">
      <w:pPr>
        <w:rPr>
          <w:rFonts w:ascii="Söhne" w:cs="Söhne" w:eastAsia="Söhne" w:hAnsi="Söhne"/>
          <w:sz w:val="28"/>
          <w:szCs w:val="28"/>
        </w:rPr>
      </w:pPr>
      <w:r w:rsidDel="00000000" w:rsidR="00000000" w:rsidRPr="00000000">
        <w:rPr>
          <w:rtl w:val="0"/>
        </w:rPr>
      </w:r>
    </w:p>
    <w:p w:rsidR="00000000" w:rsidDel="00000000" w:rsidP="00000000" w:rsidRDefault="00000000" w:rsidRPr="00000000" w14:paraId="000000D2">
      <w:pPr>
        <w:rPr>
          <w:rFonts w:ascii="Söhne" w:cs="Söhne" w:eastAsia="Söhne" w:hAnsi="Söhne"/>
          <w:sz w:val="28"/>
          <w:szCs w:val="28"/>
        </w:rPr>
      </w:pPr>
      <w:r w:rsidDel="00000000" w:rsidR="00000000" w:rsidRPr="00000000">
        <w:rPr>
          <w:rtl w:val="0"/>
        </w:rPr>
      </w:r>
    </w:p>
    <w:p w:rsidR="00000000" w:rsidDel="00000000" w:rsidP="00000000" w:rsidRDefault="00000000" w:rsidRPr="00000000" w14:paraId="000000D3">
      <w:pPr>
        <w:rPr>
          <w:rFonts w:ascii="Söhne" w:cs="Söhne" w:eastAsia="Söhne" w:hAnsi="Söhne"/>
          <w:sz w:val="28"/>
          <w:szCs w:val="28"/>
        </w:rPr>
      </w:pPr>
      <w:r w:rsidDel="00000000" w:rsidR="00000000" w:rsidRPr="00000000">
        <w:rPr>
          <w:rtl w:val="0"/>
        </w:rPr>
      </w:r>
    </w:p>
    <w:p w:rsidR="00000000" w:rsidDel="00000000" w:rsidP="00000000" w:rsidRDefault="00000000" w:rsidRPr="00000000" w14:paraId="000000D4">
      <w:pPr>
        <w:rPr>
          <w:rFonts w:ascii="Söhne" w:cs="Söhne" w:eastAsia="Söhne" w:hAnsi="Söhne"/>
          <w:sz w:val="28"/>
          <w:szCs w:val="28"/>
        </w:rPr>
      </w:pPr>
      <w:r w:rsidDel="00000000" w:rsidR="00000000" w:rsidRPr="00000000">
        <w:rPr>
          <w:rtl w:val="0"/>
        </w:rPr>
      </w:r>
    </w:p>
    <w:p w:rsidR="00000000" w:rsidDel="00000000" w:rsidP="00000000" w:rsidRDefault="00000000" w:rsidRPr="00000000" w14:paraId="000000D5">
      <w:pPr>
        <w:rPr>
          <w:rFonts w:ascii="Söhne" w:cs="Söhne" w:eastAsia="Söhne" w:hAnsi="Söhne"/>
          <w:sz w:val="28"/>
          <w:szCs w:val="28"/>
        </w:rPr>
      </w:pPr>
      <w:r w:rsidDel="00000000" w:rsidR="00000000" w:rsidRPr="00000000">
        <w:rPr>
          <w:rtl w:val="0"/>
        </w:rPr>
      </w:r>
    </w:p>
    <w:p w:rsidR="00000000" w:rsidDel="00000000" w:rsidP="00000000" w:rsidRDefault="00000000" w:rsidRPr="00000000" w14:paraId="000000D6">
      <w:pPr>
        <w:rPr>
          <w:rFonts w:ascii="Söhne" w:cs="Söhne" w:eastAsia="Söhne" w:hAnsi="Söhne"/>
          <w:sz w:val="28"/>
          <w:szCs w:val="28"/>
        </w:rPr>
      </w:pPr>
      <w:r w:rsidDel="00000000" w:rsidR="00000000" w:rsidRPr="00000000">
        <w:rPr>
          <w:rtl w:val="0"/>
        </w:rPr>
      </w:r>
    </w:p>
    <w:p w:rsidR="00000000" w:rsidDel="00000000" w:rsidP="00000000" w:rsidRDefault="00000000" w:rsidRPr="00000000" w14:paraId="000000D7">
      <w:pPr>
        <w:rPr>
          <w:rFonts w:ascii="Söhne" w:cs="Söhne" w:eastAsia="Söhne" w:hAnsi="Söhne"/>
          <w:sz w:val="28"/>
          <w:szCs w:val="28"/>
        </w:rPr>
      </w:pPr>
      <w:r w:rsidDel="00000000" w:rsidR="00000000" w:rsidRPr="00000000">
        <w:rPr>
          <w:rtl w:val="0"/>
        </w:rPr>
      </w:r>
    </w:p>
    <w:p w:rsidR="00000000" w:rsidDel="00000000" w:rsidP="00000000" w:rsidRDefault="00000000" w:rsidRPr="00000000" w14:paraId="000000D8">
      <w:pPr>
        <w:rPr>
          <w:rFonts w:ascii="Söhne" w:cs="Söhne" w:eastAsia="Söhne" w:hAnsi="Söhne"/>
          <w:sz w:val="28"/>
          <w:szCs w:val="28"/>
        </w:rPr>
      </w:pPr>
      <w:r w:rsidDel="00000000" w:rsidR="00000000" w:rsidRPr="00000000">
        <w:rPr>
          <w:rtl w:val="0"/>
        </w:rPr>
      </w:r>
    </w:p>
    <w:p w:rsidR="00000000" w:rsidDel="00000000" w:rsidP="00000000" w:rsidRDefault="00000000" w:rsidRPr="00000000" w14:paraId="000000D9">
      <w:pPr>
        <w:jc w:val="left"/>
        <w:rPr>
          <w:b w:val="1"/>
          <w:sz w:val="30"/>
          <w:szCs w:val="30"/>
        </w:rPr>
      </w:pPr>
      <w:r w:rsidDel="00000000" w:rsidR="00000000" w:rsidRPr="00000000">
        <w:rPr>
          <w:b w:val="1"/>
          <w:sz w:val="30"/>
          <w:szCs w:val="30"/>
          <w:rtl w:val="0"/>
        </w:rPr>
        <w:t xml:space="preserve">3.2 소프트웨어 구축</w:t>
      </w:r>
    </w:p>
    <w:p w:rsidR="00000000" w:rsidDel="00000000" w:rsidP="00000000" w:rsidRDefault="00000000" w:rsidRPr="00000000" w14:paraId="000000DA">
      <w:pP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소프트웨어 구성</w:t>
      </w:r>
      <w:r w:rsidDel="00000000" w:rsidR="00000000" w:rsidRPr="00000000">
        <w:rPr>
          <w:rtl w:val="0"/>
        </w:rPr>
      </w:r>
    </w:p>
    <w:p w:rsidR="00000000" w:rsidDel="00000000" w:rsidP="00000000" w:rsidRDefault="00000000" w:rsidRPr="00000000" w14:paraId="000000DB">
      <w:pPr>
        <w:rPr>
          <w:rFonts w:ascii="Gulimche" w:cs="Gulimche" w:eastAsia="Gulimche" w:hAnsi="Gulimche"/>
          <w:sz w:val="28"/>
          <w:szCs w:val="28"/>
        </w:rPr>
      </w:pPr>
      <w:r w:rsidDel="00000000" w:rsidR="00000000" w:rsidRPr="00000000">
        <w:rPr>
          <w:rFonts w:ascii="Gulimche" w:cs="Gulimche" w:eastAsia="Gulimche" w:hAnsi="Gulimche"/>
          <w:sz w:val="28"/>
          <w:szCs w:val="28"/>
        </w:rPr>
        <w:drawing>
          <wp:inline distB="114300" distT="114300" distL="114300" distR="114300">
            <wp:extent cx="5731200" cy="3365500"/>
            <wp:effectExtent b="0" l="0" r="0" t="0"/>
            <wp:docPr id="2076"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731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DD">
      <w:pPr>
        <w:jc w:val="center"/>
        <w:rPr>
          <w:rFonts w:ascii="Gulimche" w:cs="Gulimche" w:eastAsia="Gulimche" w:hAnsi="Gulimche"/>
          <w:sz w:val="28"/>
          <w:szCs w:val="28"/>
        </w:rPr>
      </w:pPr>
      <w:r w:rsidDel="00000000" w:rsidR="00000000" w:rsidRPr="00000000">
        <w:rPr>
          <w:rFonts w:ascii="Gulimche" w:cs="Gulimche" w:eastAsia="Gulimche" w:hAnsi="Gulimche"/>
          <w:sz w:val="28"/>
          <w:szCs w:val="28"/>
        </w:rPr>
        <w:drawing>
          <wp:inline distB="114300" distT="114300" distL="114300" distR="114300">
            <wp:extent cx="5731200" cy="2387600"/>
            <wp:effectExtent b="0" l="0" r="0" t="0"/>
            <wp:docPr id="2054"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731200" cy="2387600"/>
                    </a:xfrm>
                    <a:prstGeom prst="rect"/>
                    <a:ln/>
                  </pic:spPr>
                </pic:pic>
              </a:graphicData>
            </a:graphic>
          </wp:inline>
        </w:drawing>
      </w:r>
      <w:r w:rsidDel="00000000" w:rsidR="00000000" w:rsidRPr="00000000">
        <w:rPr>
          <w:rFonts w:ascii="Gulimche" w:cs="Gulimche" w:eastAsia="Gulimche" w:hAnsi="Gulimche"/>
          <w:sz w:val="28"/>
          <w:szCs w:val="28"/>
          <w:rtl w:val="0"/>
        </w:rPr>
        <w:t xml:space="preserve">-소프트웨어 구성도-</w:t>
      </w:r>
    </w:p>
    <w:p w:rsidR="00000000" w:rsidDel="00000000" w:rsidP="00000000" w:rsidRDefault="00000000" w:rsidRPr="00000000" w14:paraId="000000DE">
      <w:pPr>
        <w:jc w:val="center"/>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DF">
      <w:pPr>
        <w:jc w:val="center"/>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E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소프트웨어 구성 현황</w:t>
      </w:r>
    </w:p>
    <w:tbl>
      <w:tblPr>
        <w:tblStyle w:val="Table4"/>
        <w:tblW w:w="9025.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02"/>
        <w:gridCol w:w="7123"/>
        <w:tblGridChange w:id="0">
          <w:tblGrid>
            <w:gridCol w:w="1902"/>
            <w:gridCol w:w="7123"/>
          </w:tblGrid>
        </w:tblGridChange>
      </w:tblGrid>
      <w:tr>
        <w:trPr>
          <w:cantSplit w:val="1"/>
          <w:tblHeader w:val="0"/>
        </w:trPr>
        <w:tc>
          <w:tcPr>
            <w:shd w:fill="auto" w:val="clear"/>
          </w:tcPr>
          <w:p w:rsidR="00000000" w:rsidDel="00000000" w:rsidP="00000000" w:rsidRDefault="00000000" w:rsidRPr="00000000" w14:paraId="000000E1">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운영체제</w:t>
            </w:r>
          </w:p>
        </w:tc>
        <w:tc>
          <w:tcPr>
            <w:shd w:fill="auto" w:val="clear"/>
          </w:tcPr>
          <w:p w:rsidR="00000000" w:rsidDel="00000000" w:rsidP="00000000" w:rsidRDefault="00000000" w:rsidRPr="00000000" w14:paraId="000000E2">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구성내용</w:t>
            </w:r>
          </w:p>
        </w:tc>
      </w:tr>
      <w:tr>
        <w:trPr>
          <w:cantSplit w:val="1"/>
          <w:tblHeader w:val="0"/>
        </w:trPr>
        <w:tc>
          <w:tcPr>
            <w:shd w:fill="auto" w:val="clear"/>
          </w:tcPr>
          <w:p w:rsidR="00000000" w:rsidDel="00000000" w:rsidP="00000000" w:rsidRDefault="00000000" w:rsidRPr="00000000" w14:paraId="000000E3">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Arduino IDE</w:t>
            </w:r>
          </w:p>
        </w:tc>
        <w:tc>
          <w:tcPr>
            <w:shd w:fill="auto" w:val="clear"/>
          </w:tcPr>
          <w:p w:rsidR="00000000" w:rsidDel="00000000" w:rsidP="00000000" w:rsidRDefault="00000000" w:rsidRPr="00000000" w14:paraId="000000E4">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센서와 통신하여 센서에 값을 받는 코드 작성</w:t>
            </w:r>
          </w:p>
          <w:p w:rsidR="00000000" w:rsidDel="00000000" w:rsidP="00000000" w:rsidRDefault="00000000" w:rsidRPr="00000000" w14:paraId="000000E5">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각 출력 장치를 센서의 값으로 제어</w:t>
            </w:r>
          </w:p>
          <w:p w:rsidR="00000000" w:rsidDel="00000000" w:rsidP="00000000" w:rsidRDefault="00000000" w:rsidRPr="00000000" w14:paraId="000000E6">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센서의 값을 Serial통신으로 각 기기에 전송</w:t>
            </w:r>
          </w:p>
        </w:tc>
      </w:tr>
      <w:tr>
        <w:trPr>
          <w:cantSplit w:val="1"/>
          <w:tblHeader w:val="0"/>
        </w:trPr>
        <w:tc>
          <w:tcPr>
            <w:shd w:fill="auto" w:val="clear"/>
          </w:tcPr>
          <w:p w:rsidR="00000000" w:rsidDel="00000000" w:rsidP="00000000" w:rsidRDefault="00000000" w:rsidRPr="00000000" w14:paraId="000000E7">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Python3</w:t>
            </w:r>
          </w:p>
        </w:tc>
        <w:tc>
          <w:tcPr>
            <w:shd w:fill="auto" w:val="clear"/>
          </w:tcPr>
          <w:p w:rsidR="00000000" w:rsidDel="00000000" w:rsidP="00000000" w:rsidRDefault="00000000" w:rsidRPr="00000000" w14:paraId="000000E8">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Raspberry Pi와 Serial통신 코드 작성</w:t>
            </w:r>
          </w:p>
          <w:p w:rsidR="00000000" w:rsidDel="00000000" w:rsidP="00000000" w:rsidRDefault="00000000" w:rsidRPr="00000000" w14:paraId="000000E9">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Serial통신으로 받은 값을 서버를 통하여 DB에 전송</w:t>
            </w:r>
          </w:p>
          <w:p w:rsidR="00000000" w:rsidDel="00000000" w:rsidP="00000000" w:rsidRDefault="00000000" w:rsidRPr="00000000" w14:paraId="000000EA">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실시간 Yolov5 해충감지 대시보드출력</w:t>
            </w:r>
          </w:p>
        </w:tc>
      </w:tr>
      <w:tr>
        <w:trPr>
          <w:cantSplit w:val="1"/>
          <w:tblHeader w:val="0"/>
        </w:trPr>
        <w:tc>
          <w:tcPr>
            <w:shd w:fill="auto" w:val="clear"/>
          </w:tcPr>
          <w:p w:rsidR="00000000" w:rsidDel="00000000" w:rsidP="00000000" w:rsidRDefault="00000000" w:rsidRPr="00000000" w14:paraId="000000EB">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MariaDB</w:t>
            </w:r>
          </w:p>
          <w:p w:rsidR="00000000" w:rsidDel="00000000" w:rsidP="00000000" w:rsidRDefault="00000000" w:rsidRPr="00000000" w14:paraId="000000EC">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MySQL</w:t>
            </w:r>
          </w:p>
        </w:tc>
        <w:tc>
          <w:tcPr>
            <w:shd w:fill="auto" w:val="clear"/>
          </w:tcPr>
          <w:p w:rsidR="00000000" w:rsidDel="00000000" w:rsidP="00000000" w:rsidRDefault="00000000" w:rsidRPr="00000000" w14:paraId="000000ED">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서버 구축 및 데이터베이스 작성 및 관리</w:t>
            </w:r>
          </w:p>
        </w:tc>
      </w:tr>
    </w:tbl>
    <w:p w:rsidR="00000000" w:rsidDel="00000000" w:rsidP="00000000" w:rsidRDefault="00000000" w:rsidRPr="00000000" w14:paraId="000000EE">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0EF">
      <w:pPr>
        <w:pStyle w:val="Heading1"/>
        <w:jc w:val="left"/>
        <w:rPr/>
      </w:pPr>
      <w:bookmarkStart w:colFirst="0" w:colLast="0" w:name="_heading=h.qijm8jnb8876" w:id="10"/>
      <w:bookmarkEnd w:id="10"/>
      <w:r w:rsidDel="00000000" w:rsidR="00000000" w:rsidRPr="00000000">
        <w:rPr>
          <w:rtl w:val="0"/>
        </w:rPr>
      </w:r>
    </w:p>
    <w:p w:rsidR="00000000" w:rsidDel="00000000" w:rsidP="00000000" w:rsidRDefault="00000000" w:rsidRPr="00000000" w14:paraId="000000F0">
      <w:pPr>
        <w:pStyle w:val="Heading1"/>
        <w:jc w:val="left"/>
        <w:rPr/>
      </w:pPr>
      <w:bookmarkStart w:colFirst="0" w:colLast="0" w:name="_heading=h.760n32jqqey3" w:id="11"/>
      <w:bookmarkEnd w:id="11"/>
      <w:r w:rsidDel="00000000" w:rsidR="00000000" w:rsidRPr="00000000">
        <w:rPr>
          <w:rtl w:val="0"/>
        </w:rPr>
        <w:t xml:space="preserve">4. 프로젝트 추진체계</w:t>
      </w:r>
    </w:p>
    <w:p w:rsidR="00000000" w:rsidDel="00000000" w:rsidP="00000000" w:rsidRDefault="00000000" w:rsidRPr="00000000" w14:paraId="000000F1">
      <w:pPr>
        <w:pStyle w:val="Heading2"/>
        <w:jc w:val="left"/>
        <w:rPr/>
      </w:pPr>
      <w:bookmarkStart w:colFirst="0" w:colLast="0" w:name="_heading=h.yf1ma343msfr" w:id="12"/>
      <w:bookmarkEnd w:id="12"/>
      <w:r w:rsidDel="00000000" w:rsidR="00000000" w:rsidRPr="00000000">
        <w:rPr>
          <w:rtl w:val="0"/>
        </w:rPr>
        <w:t xml:space="preserve">4.1 프로젝트 수행 조직도</w:t>
      </w:r>
    </w:p>
    <w:p w:rsidR="00000000" w:rsidDel="00000000" w:rsidP="00000000" w:rsidRDefault="00000000" w:rsidRPr="00000000" w14:paraId="000000F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-프로젝트 조직</w:t>
      </w:r>
    </w:p>
    <w:p w:rsidR="00000000" w:rsidDel="00000000" w:rsidP="00000000" w:rsidRDefault="00000000" w:rsidRPr="00000000" w14:paraId="000000F3">
      <w:pPr>
        <w:jc w:val="center"/>
        <w:rPr>
          <w:rFonts w:ascii="Gulimche" w:cs="Gulimche" w:eastAsia="Gulimche" w:hAnsi="Gulimche"/>
          <w:sz w:val="28"/>
          <w:szCs w:val="28"/>
        </w:rPr>
      </w:pPr>
      <w:r w:rsidDel="00000000" w:rsidR="00000000" w:rsidRPr="00000000">
        <w:rPr>
          <w:rFonts w:ascii="Gulimche" w:cs="Gulimche" w:eastAsia="Gulimche" w:hAnsi="Gulimche"/>
          <w:sz w:val="28"/>
          <w:szCs w:val="28"/>
        </w:rPr>
        <w:drawing>
          <wp:inline distB="0" distT="0" distL="180" distR="180">
            <wp:extent cx="3990975" cy="2143125"/>
            <wp:effectExtent b="0" l="0" r="0" t="0"/>
            <wp:docPr id="2066"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99097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조직도 -</w:t>
      </w:r>
    </w:p>
    <w:p w:rsidR="00000000" w:rsidDel="00000000" w:rsidP="00000000" w:rsidRDefault="00000000" w:rsidRPr="00000000" w14:paraId="000000F5">
      <w:pPr>
        <w:pStyle w:val="Heading2"/>
        <w:jc w:val="left"/>
        <w:rPr/>
      </w:pPr>
      <w:bookmarkStart w:colFirst="0" w:colLast="0" w:name="_heading=h.yitxovjo04n" w:id="13"/>
      <w:bookmarkEnd w:id="13"/>
      <w:r w:rsidDel="00000000" w:rsidR="00000000" w:rsidRPr="00000000">
        <w:rPr>
          <w:rtl w:val="0"/>
        </w:rPr>
        <w:t xml:space="preserve">4.2 조직별 역할</w:t>
      </w:r>
    </w:p>
    <w:p w:rsidR="00000000" w:rsidDel="00000000" w:rsidP="00000000" w:rsidRDefault="00000000" w:rsidRPr="00000000" w14:paraId="000000F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각 역할</w:t>
      </w:r>
    </w:p>
    <w:tbl>
      <w:tblPr>
        <w:tblStyle w:val="Table5"/>
        <w:tblW w:w="9025.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42"/>
        <w:gridCol w:w="7383"/>
        <w:tblGridChange w:id="0">
          <w:tblGrid>
            <w:gridCol w:w="1642"/>
            <w:gridCol w:w="7383"/>
          </w:tblGrid>
        </w:tblGridChange>
      </w:tblGrid>
      <w:tr>
        <w:trPr>
          <w:cantSplit w:val="1"/>
          <w:tblHeader w:val="0"/>
        </w:trPr>
        <w:tc>
          <w:tcPr>
            <w:shd w:fill="auto" w:val="clear"/>
          </w:tcPr>
          <w:p w:rsidR="00000000" w:rsidDel="00000000" w:rsidP="00000000" w:rsidRDefault="00000000" w:rsidRPr="00000000" w14:paraId="000000F7">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성명</w:t>
            </w:r>
          </w:p>
        </w:tc>
        <w:tc>
          <w:tcPr>
            <w:shd w:fill="auto" w:val="clear"/>
          </w:tcPr>
          <w:p w:rsidR="00000000" w:rsidDel="00000000" w:rsidP="00000000" w:rsidRDefault="00000000" w:rsidRPr="00000000" w14:paraId="000000F8">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직무</w:t>
            </w:r>
          </w:p>
        </w:tc>
      </w:tr>
      <w:tr>
        <w:trPr>
          <w:cantSplit w:val="1"/>
          <w:tblHeader w:val="0"/>
        </w:trPr>
        <w:tc>
          <w:tcPr>
            <w:shd w:fill="auto" w:val="clear"/>
          </w:tcPr>
          <w:p w:rsidR="00000000" w:rsidDel="00000000" w:rsidP="00000000" w:rsidRDefault="00000000" w:rsidRPr="00000000" w14:paraId="000000F9">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정혜원</w:t>
            </w:r>
          </w:p>
        </w:tc>
        <w:tc>
          <w:tcPr>
            <w:shd w:fill="auto" w:val="clear"/>
          </w:tcPr>
          <w:p w:rsidR="00000000" w:rsidDel="00000000" w:rsidP="00000000" w:rsidRDefault="00000000" w:rsidRPr="00000000" w14:paraId="000000FA">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회로설계, H/W 디버깅</w:t>
            </w:r>
          </w:p>
          <w:p w:rsidR="00000000" w:rsidDel="00000000" w:rsidP="00000000" w:rsidRDefault="00000000" w:rsidRPr="00000000" w14:paraId="000000FB">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회로 설계</w:t>
            </w:r>
            <w:sdt>
              <w:sdtPr>
                <w:tag w:val="goog_rdk_1"/>
              </w:sdtPr>
              <w:sdtContent>
                <w:commentRangeStart w:id="1"/>
              </w:sdtContent>
            </w:sdt>
            <w:r w:rsidDel="00000000" w:rsidR="00000000" w:rsidRPr="00000000">
              <w:rPr>
                <w:rFonts w:ascii="Gulimche" w:cs="Gulimche" w:eastAsia="Gulimche" w:hAnsi="Gulimche"/>
                <w:sz w:val="28"/>
                <w:szCs w:val="28"/>
                <w:rtl w:val="0"/>
              </w:rPr>
              <w:t xml:space="preserve"> </w:t>
            </w:r>
            <w:commentRangeEnd w:id="1"/>
            <w:r w:rsidDel="00000000" w:rsidR="00000000" w:rsidRPr="00000000">
              <w:commentReference w:id="1"/>
            </w:r>
            <w:r w:rsidDel="00000000" w:rsidR="00000000" w:rsidRPr="00000000">
              <w:rPr>
                <w:rFonts w:ascii="Gulimche" w:cs="Gulimche" w:eastAsia="Gulimche" w:hAnsi="Gulimche"/>
                <w:sz w:val="28"/>
                <w:szCs w:val="28"/>
                <w:rtl w:val="0"/>
              </w:rPr>
              <w:t xml:space="preserve">및 정리</w:t>
            </w:r>
          </w:p>
          <w:p w:rsidR="00000000" w:rsidDel="00000000" w:rsidP="00000000" w:rsidRDefault="00000000" w:rsidRPr="00000000" w14:paraId="000000FC">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자재 관리 및 설계 </w:t>
            </w:r>
          </w:p>
          <w:p w:rsidR="00000000" w:rsidDel="00000000" w:rsidP="00000000" w:rsidRDefault="00000000" w:rsidRPr="00000000" w14:paraId="000000FD">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Yolov5를 이용하여 지렁이 객체인식, Roboflow를 활용한 데이터셋 작성과 학습 및 실시간 감지</w:t>
            </w:r>
          </w:p>
          <w:p w:rsidR="00000000" w:rsidDel="00000000" w:rsidP="00000000" w:rsidRDefault="00000000" w:rsidRPr="00000000" w14:paraId="000000FE">
            <w:pPr>
              <w:spacing w:after="0" w:line="240" w:lineRule="auto"/>
              <w:jc w:val="left"/>
              <w:rPr>
                <w:rFonts w:ascii="Gulimche" w:cs="Gulimche" w:eastAsia="Gulimche" w:hAnsi="Gulimche"/>
                <w:sz w:val="28"/>
                <w:szCs w:val="28"/>
              </w:rPr>
            </w:pPr>
            <w:r w:rsidDel="00000000" w:rsidR="00000000" w:rsidRPr="00000000">
              <w:rPr>
                <w:rtl w:val="0"/>
              </w:rPr>
            </w:r>
          </w:p>
        </w:tc>
      </w:tr>
      <w:tr>
        <w:trPr>
          <w:cantSplit w:val="1"/>
          <w:tblHeader w:val="0"/>
        </w:trPr>
        <w:tc>
          <w:tcPr>
            <w:shd w:fill="auto" w:val="clear"/>
          </w:tcPr>
          <w:p w:rsidR="00000000" w:rsidDel="00000000" w:rsidP="00000000" w:rsidRDefault="00000000" w:rsidRPr="00000000" w14:paraId="000000FF">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김나영</w:t>
            </w:r>
          </w:p>
        </w:tc>
        <w:tc>
          <w:tcPr>
            <w:shd w:fill="auto" w:val="clear"/>
          </w:tcPr>
          <w:p w:rsidR="00000000" w:rsidDel="00000000" w:rsidP="00000000" w:rsidRDefault="00000000" w:rsidRPr="00000000" w14:paraId="00000100">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순서도 구조 설계</w:t>
            </w:r>
          </w:p>
          <w:p w:rsidR="00000000" w:rsidDel="00000000" w:rsidP="00000000" w:rsidRDefault="00000000" w:rsidRPr="00000000" w14:paraId="00000101">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sdt>
              <w:sdtPr>
                <w:tag w:val="goog_rdk_2"/>
              </w:sdtPr>
              <w:sdtContent>
                <w:commentRangeStart w:id="2"/>
              </w:sdtContent>
            </w:sdt>
            <w:r w:rsidDel="00000000" w:rsidR="00000000" w:rsidRPr="00000000">
              <w:rPr>
                <w:rFonts w:ascii="Gulimche" w:cs="Gulimche" w:eastAsia="Gulimche" w:hAnsi="Gulimche"/>
                <w:sz w:val="28"/>
                <w:szCs w:val="28"/>
                <w:rtl w:val="0"/>
              </w:rPr>
              <w:t xml:space="preserve">Raspberry Pi</w:t>
            </w:r>
            <w:commentRangeEnd w:id="2"/>
            <w:r w:rsidDel="00000000" w:rsidR="00000000" w:rsidRPr="00000000">
              <w:commentReference w:id="2"/>
            </w:r>
            <w:r w:rsidDel="00000000" w:rsidR="00000000" w:rsidRPr="00000000">
              <w:rPr>
                <w:rFonts w:ascii="Gulimche" w:cs="Gulimche" w:eastAsia="Gulimche" w:hAnsi="Gulimche"/>
                <w:sz w:val="28"/>
                <w:szCs w:val="28"/>
                <w:rtl w:val="0"/>
              </w:rPr>
              <w:t xml:space="preserve">4 1, 2 웹서버 구축</w:t>
            </w:r>
          </w:p>
          <w:p w:rsidR="00000000" w:rsidDel="00000000" w:rsidP="00000000" w:rsidRDefault="00000000" w:rsidRPr="00000000" w14:paraId="00000102">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MariaDB 구축</w:t>
            </w:r>
          </w:p>
          <w:p w:rsidR="00000000" w:rsidDel="00000000" w:rsidP="00000000" w:rsidRDefault="00000000" w:rsidRPr="00000000" w14:paraId="00000103">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Python으로 Raspberry Pi4와 </w:t>
            </w:r>
            <w:sdt>
              <w:sdtPr>
                <w:tag w:val="goog_rdk_3"/>
              </w:sdtPr>
              <w:sdtContent>
                <w:commentRangeStart w:id="3"/>
              </w:sdtContent>
            </w:sdt>
            <w:r w:rsidDel="00000000" w:rsidR="00000000" w:rsidRPr="00000000">
              <w:rPr>
                <w:rFonts w:ascii="Gulimche" w:cs="Gulimche" w:eastAsia="Gulimche" w:hAnsi="Gulimche"/>
                <w:sz w:val="28"/>
                <w:szCs w:val="28"/>
                <w:rtl w:val="0"/>
              </w:rPr>
              <w:t xml:space="preserve">Arduino</w:t>
            </w:r>
            <w:commentRangeEnd w:id="3"/>
            <w:r w:rsidDel="00000000" w:rsidR="00000000" w:rsidRPr="00000000">
              <w:commentReference w:id="3"/>
            </w:r>
            <w:r w:rsidDel="00000000" w:rsidR="00000000" w:rsidRPr="00000000">
              <w:rPr>
                <w:rFonts w:ascii="Gulimche" w:cs="Gulimche" w:eastAsia="Gulimche" w:hAnsi="Gulimche"/>
                <w:sz w:val="28"/>
                <w:szCs w:val="28"/>
                <w:rtl w:val="0"/>
              </w:rPr>
              <w:t xml:space="preserve"> Uno간의 Serial 통신 및 LCD용 제어모듈 개발</w:t>
            </w:r>
          </w:p>
          <w:p w:rsidR="00000000" w:rsidDel="00000000" w:rsidP="00000000" w:rsidRDefault="00000000" w:rsidRPr="00000000" w14:paraId="00000104">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Arduino에서 받은 센서값 DB적재</w:t>
            </w:r>
          </w:p>
          <w:p w:rsidR="00000000" w:rsidDel="00000000" w:rsidP="00000000" w:rsidRDefault="00000000" w:rsidRPr="00000000" w14:paraId="00000105">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성장과정 대시보드, 해충감지 대시보드 개발</w:t>
            </w:r>
          </w:p>
          <w:p w:rsidR="00000000" w:rsidDel="00000000" w:rsidP="00000000" w:rsidRDefault="00000000" w:rsidRPr="00000000" w14:paraId="00000106">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Yolov5 데이터셋 학습 및 실시간해충감지</w:t>
            </w:r>
          </w:p>
        </w:tc>
      </w:tr>
      <w:tr>
        <w:trPr>
          <w:cantSplit w:val="1"/>
          <w:tblHeader w:val="0"/>
        </w:trPr>
        <w:tc>
          <w:tcPr>
            <w:shd w:fill="auto" w:val="clear"/>
          </w:tcPr>
          <w:p w:rsidR="00000000" w:rsidDel="00000000" w:rsidP="00000000" w:rsidRDefault="00000000" w:rsidRPr="00000000" w14:paraId="00000107">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김동현</w:t>
            </w:r>
          </w:p>
        </w:tc>
        <w:tc>
          <w:tcPr>
            <w:shd w:fill="auto" w:val="clear"/>
          </w:tcPr>
          <w:p w:rsidR="00000000" w:rsidDel="00000000" w:rsidP="00000000" w:rsidRDefault="00000000" w:rsidRPr="00000000" w14:paraId="00000108">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Python으로 Raspberry Pi4와 Arduino Uno간의 Serial 통신 및 LCD용 제어모듈 개발</w:t>
            </w:r>
          </w:p>
          <w:p w:rsidR="00000000" w:rsidDel="00000000" w:rsidP="00000000" w:rsidRDefault="00000000" w:rsidRPr="00000000" w14:paraId="00000109">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TFT LCD GUI 디자인 및 코드 작성</w:t>
            </w:r>
          </w:p>
          <w:p w:rsidR="00000000" w:rsidDel="00000000" w:rsidP="00000000" w:rsidRDefault="00000000" w:rsidRPr="00000000" w14:paraId="0000010A">
            <w:pPr>
              <w:spacing w:after="0" w:line="240" w:lineRule="auto"/>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mysql로 데이터베이스 작성</w:t>
            </w:r>
          </w:p>
        </w:tc>
      </w:tr>
    </w:tbl>
    <w:p w:rsidR="00000000" w:rsidDel="00000000" w:rsidP="00000000" w:rsidRDefault="00000000" w:rsidRPr="00000000" w14:paraId="0000010B">
      <w:pPr>
        <w:jc w:val="left"/>
        <w:rPr>
          <w:rFonts w:ascii="Gulimche" w:cs="Gulimche" w:eastAsia="Gulimche" w:hAnsi="Gulimche"/>
          <w:sz w:val="28"/>
          <w:szCs w:val="28"/>
        </w:rPr>
        <w:sectPr>
          <w:headerReference r:id="rId20" w:type="default"/>
          <w:footerReference r:id="rId21" w:type="default"/>
          <w:pgSz w:h="16838" w:w="11906" w:orient="portrait"/>
          <w:pgMar w:bottom="1440" w:top="1701" w:left="1440" w:right="1440" w:header="851" w:footer="992"/>
          <w:pgNumType w:start="1"/>
        </w:sectPr>
      </w:pPr>
      <w:r w:rsidDel="00000000" w:rsidR="00000000" w:rsidRPr="00000000">
        <w:rPr>
          <w:rtl w:val="0"/>
        </w:rPr>
      </w:r>
    </w:p>
    <w:p w:rsidR="00000000" w:rsidDel="00000000" w:rsidP="00000000" w:rsidRDefault="00000000" w:rsidRPr="00000000" w14:paraId="0000010C">
      <w:pPr>
        <w:pStyle w:val="Heading1"/>
        <w:jc w:val="left"/>
        <w:rPr/>
      </w:pPr>
      <w:bookmarkStart w:colFirst="0" w:colLast="0" w:name="_heading=h.n27z1lilkaig" w:id="14"/>
      <w:bookmarkEnd w:id="14"/>
      <w:r w:rsidDel="00000000" w:rsidR="00000000" w:rsidRPr="00000000">
        <w:rPr>
          <w:rtl w:val="0"/>
        </w:rPr>
        <w:t xml:space="preserve">5. 관리 프로세스 계획</w:t>
      </w:r>
    </w:p>
    <w:p w:rsidR="00000000" w:rsidDel="00000000" w:rsidP="00000000" w:rsidRDefault="00000000" w:rsidRPr="00000000" w14:paraId="0000010D">
      <w:pPr>
        <w:pStyle w:val="Heading2"/>
        <w:jc w:val="left"/>
        <w:rPr/>
      </w:pPr>
      <w:bookmarkStart w:colFirst="0" w:colLast="0" w:name="_heading=h.vixv13gxijk7" w:id="15"/>
      <w:bookmarkEnd w:id="15"/>
      <w:r w:rsidDel="00000000" w:rsidR="00000000" w:rsidRPr="00000000">
        <w:rPr>
          <w:rtl w:val="0"/>
        </w:rPr>
        <w:t xml:space="preserve">5.1 작업 계획</w:t>
      </w:r>
    </w:p>
    <w:p w:rsidR="00000000" w:rsidDel="00000000" w:rsidP="00000000" w:rsidRDefault="00000000" w:rsidRPr="00000000" w14:paraId="0000010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Gantt chart</w:t>
      </w:r>
    </w:p>
    <w:tbl>
      <w:tblPr>
        <w:tblStyle w:val="Table6"/>
        <w:tblW w:w="13358.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29"/>
        <w:gridCol w:w="1084"/>
        <w:gridCol w:w="1713"/>
        <w:gridCol w:w="2111"/>
        <w:gridCol w:w="1258"/>
        <w:gridCol w:w="1130"/>
        <w:gridCol w:w="570"/>
        <w:gridCol w:w="507"/>
        <w:gridCol w:w="709"/>
        <w:gridCol w:w="825"/>
        <w:gridCol w:w="643"/>
        <w:gridCol w:w="709"/>
        <w:gridCol w:w="709"/>
        <w:gridCol w:w="861"/>
        <w:tblGridChange w:id="0">
          <w:tblGrid>
            <w:gridCol w:w="529"/>
            <w:gridCol w:w="1084"/>
            <w:gridCol w:w="1713"/>
            <w:gridCol w:w="2111"/>
            <w:gridCol w:w="1258"/>
            <w:gridCol w:w="1130"/>
            <w:gridCol w:w="570"/>
            <w:gridCol w:w="507"/>
            <w:gridCol w:w="709"/>
            <w:gridCol w:w="825"/>
            <w:gridCol w:w="643"/>
            <w:gridCol w:w="709"/>
            <w:gridCol w:w="709"/>
            <w:gridCol w:w="861"/>
          </w:tblGrid>
        </w:tblGridChange>
      </w:tblGrid>
      <w:tr>
        <w:trPr>
          <w:cantSplit w:val="1"/>
          <w:tblHeader w:val="0"/>
        </w:trPr>
        <w:tc>
          <w:tcPr>
            <w:vMerge w:val="restart"/>
            <w:shd w:fill="auto" w:val="clear"/>
          </w:tcPr>
          <w:p w:rsidR="00000000" w:rsidDel="00000000" w:rsidP="00000000" w:rsidRDefault="00000000" w:rsidRPr="00000000" w14:paraId="0000010F">
            <w:pPr>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 </w:t>
            </w:r>
          </w:p>
        </w:tc>
        <w:tc>
          <w:tcPr>
            <w:gridSpan w:val="2"/>
            <w:vMerge w:val="restart"/>
            <w:shd w:fill="auto" w:val="clear"/>
          </w:tcPr>
          <w:p w:rsidR="00000000" w:rsidDel="00000000" w:rsidP="00000000" w:rsidRDefault="00000000" w:rsidRPr="00000000" w14:paraId="00000110">
            <w:pPr>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작업</w:t>
            </w:r>
          </w:p>
        </w:tc>
        <w:tc>
          <w:tcPr>
            <w:vMerge w:val="restart"/>
            <w:shd w:fill="auto" w:val="clear"/>
          </w:tcPr>
          <w:p w:rsidR="00000000" w:rsidDel="00000000" w:rsidP="00000000" w:rsidRDefault="00000000" w:rsidRPr="00000000" w14:paraId="00000112">
            <w:pPr>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작업자</w:t>
            </w:r>
          </w:p>
        </w:tc>
        <w:tc>
          <w:tcPr>
            <w:vMerge w:val="restart"/>
            <w:shd w:fill="auto" w:val="clear"/>
          </w:tcPr>
          <w:p w:rsidR="00000000" w:rsidDel="00000000" w:rsidP="00000000" w:rsidRDefault="00000000" w:rsidRPr="00000000" w14:paraId="00000113">
            <w:pPr>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시작일</w:t>
            </w:r>
          </w:p>
        </w:tc>
        <w:tc>
          <w:tcPr>
            <w:vMerge w:val="restart"/>
            <w:shd w:fill="auto" w:val="clear"/>
          </w:tcPr>
          <w:p w:rsidR="00000000" w:rsidDel="00000000" w:rsidP="00000000" w:rsidRDefault="00000000" w:rsidRPr="00000000" w14:paraId="00000114">
            <w:pPr>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종료일</w:t>
            </w:r>
          </w:p>
        </w:tc>
        <w:tc>
          <w:tcPr>
            <w:gridSpan w:val="4"/>
            <w:shd w:fill="auto" w:val="clear"/>
          </w:tcPr>
          <w:p w:rsidR="00000000" w:rsidDel="00000000" w:rsidP="00000000" w:rsidRDefault="00000000" w:rsidRPr="00000000" w14:paraId="00000115">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2024/3월</w:t>
            </w:r>
          </w:p>
        </w:tc>
        <w:tc>
          <w:tcPr>
            <w:gridSpan w:val="4"/>
            <w:shd w:fill="auto" w:val="clear"/>
          </w:tcPr>
          <w:p w:rsidR="00000000" w:rsidDel="00000000" w:rsidP="00000000" w:rsidRDefault="00000000" w:rsidRPr="00000000" w14:paraId="00000119">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2024/4월</w:t>
            </w:r>
          </w:p>
        </w:tc>
      </w:tr>
      <w:tr>
        <w:trPr>
          <w:cantSplit w:val="1"/>
          <w:tblHeader w:val="0"/>
        </w:trPr>
        <w:tc>
          <w:tcPr>
            <w:vMerge w:val="continue"/>
            <w:shd w:fill="auto" w:val="clear"/>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che" w:cs="Gulimche" w:eastAsia="Gulimche" w:hAnsi="Gulimche"/>
                <w:sz w:val="16"/>
                <w:szCs w:val="16"/>
              </w:rPr>
            </w:pPr>
            <w:r w:rsidDel="00000000" w:rsidR="00000000" w:rsidRPr="00000000">
              <w:rPr>
                <w:rtl w:val="0"/>
              </w:rPr>
            </w:r>
          </w:p>
        </w:tc>
        <w:tc>
          <w:tcPr>
            <w:gridSpan w:val="2"/>
            <w:vMerge w:val="continue"/>
            <w:shd w:fill="auto" w:val="clear"/>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che" w:cs="Gulimche" w:eastAsia="Gulimche" w:hAnsi="Gulimche"/>
                <w:sz w:val="16"/>
                <w:szCs w:val="16"/>
              </w:rPr>
            </w:pPr>
            <w:r w:rsidDel="00000000" w:rsidR="00000000" w:rsidRPr="00000000">
              <w:rPr>
                <w:rtl w:val="0"/>
              </w:rPr>
            </w:r>
          </w:p>
        </w:tc>
        <w:tc>
          <w:tcPr>
            <w:vMerge w:val="continue"/>
            <w:shd w:fill="auto" w:val="clear"/>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che" w:cs="Gulimche" w:eastAsia="Gulimche" w:hAnsi="Gulimche"/>
                <w:sz w:val="16"/>
                <w:szCs w:val="16"/>
              </w:rPr>
            </w:pPr>
            <w:r w:rsidDel="00000000" w:rsidR="00000000" w:rsidRPr="00000000">
              <w:rPr>
                <w:rtl w:val="0"/>
              </w:rPr>
            </w:r>
          </w:p>
        </w:tc>
        <w:tc>
          <w:tcPr>
            <w:vMerge w:val="continue"/>
            <w:shd w:fill="auto" w:val="clear"/>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che" w:cs="Gulimche" w:eastAsia="Gulimche" w:hAnsi="Gulimche"/>
                <w:sz w:val="16"/>
                <w:szCs w:val="16"/>
              </w:rPr>
            </w:pPr>
            <w:r w:rsidDel="00000000" w:rsidR="00000000" w:rsidRPr="00000000">
              <w:rPr>
                <w:rtl w:val="0"/>
              </w:rPr>
            </w:r>
          </w:p>
        </w:tc>
        <w:tc>
          <w:tcPr>
            <w:vMerge w:val="continue"/>
            <w:shd w:fill="auto" w:val="clear"/>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23">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2주</w:t>
            </w:r>
          </w:p>
        </w:tc>
        <w:tc>
          <w:tcPr>
            <w:shd w:fill="auto" w:val="clear"/>
          </w:tcPr>
          <w:p w:rsidR="00000000" w:rsidDel="00000000" w:rsidP="00000000" w:rsidRDefault="00000000" w:rsidRPr="00000000" w14:paraId="00000124">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3주</w:t>
            </w:r>
          </w:p>
        </w:tc>
        <w:tc>
          <w:tcPr>
            <w:shd w:fill="auto" w:val="clear"/>
          </w:tcPr>
          <w:p w:rsidR="00000000" w:rsidDel="00000000" w:rsidP="00000000" w:rsidRDefault="00000000" w:rsidRPr="00000000" w14:paraId="00000125">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4주</w:t>
            </w:r>
          </w:p>
        </w:tc>
        <w:tc>
          <w:tcPr>
            <w:shd w:fill="auto" w:val="clear"/>
          </w:tcPr>
          <w:p w:rsidR="00000000" w:rsidDel="00000000" w:rsidP="00000000" w:rsidRDefault="00000000" w:rsidRPr="00000000" w14:paraId="00000126">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5주</w:t>
            </w:r>
          </w:p>
        </w:tc>
        <w:tc>
          <w:tcPr>
            <w:shd w:fill="auto" w:val="clear"/>
          </w:tcPr>
          <w:p w:rsidR="00000000" w:rsidDel="00000000" w:rsidP="00000000" w:rsidRDefault="00000000" w:rsidRPr="00000000" w14:paraId="00000127">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1주</w:t>
            </w:r>
          </w:p>
        </w:tc>
        <w:tc>
          <w:tcPr>
            <w:shd w:fill="auto" w:val="clear"/>
          </w:tcPr>
          <w:p w:rsidR="00000000" w:rsidDel="00000000" w:rsidP="00000000" w:rsidRDefault="00000000" w:rsidRPr="00000000" w14:paraId="00000128">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2주</w:t>
            </w:r>
          </w:p>
        </w:tc>
        <w:tc>
          <w:tcPr>
            <w:shd w:fill="auto" w:val="clear"/>
          </w:tcPr>
          <w:p w:rsidR="00000000" w:rsidDel="00000000" w:rsidP="00000000" w:rsidRDefault="00000000" w:rsidRPr="00000000" w14:paraId="00000129">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3주</w:t>
            </w:r>
          </w:p>
        </w:tc>
        <w:tc>
          <w:tcPr>
            <w:shd w:fill="auto" w:val="clear"/>
          </w:tcPr>
          <w:p w:rsidR="00000000" w:rsidDel="00000000" w:rsidP="00000000" w:rsidRDefault="00000000" w:rsidRPr="00000000" w14:paraId="0000012A">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4주</w:t>
            </w:r>
          </w:p>
        </w:tc>
      </w:tr>
      <w:tr>
        <w:trPr>
          <w:cantSplit w:val="1"/>
          <w:tblHeader w:val="0"/>
        </w:trPr>
        <w:tc>
          <w:tcPr>
            <w:shd w:fill="auto" w:val="clear"/>
          </w:tcPr>
          <w:p w:rsidR="00000000" w:rsidDel="00000000" w:rsidP="00000000" w:rsidRDefault="00000000" w:rsidRPr="00000000" w14:paraId="0000012B">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1</w:t>
            </w:r>
          </w:p>
        </w:tc>
        <w:tc>
          <w:tcPr>
            <w:vMerge w:val="restart"/>
            <w:shd w:fill="auto" w:val="clear"/>
          </w:tcPr>
          <w:p w:rsidR="00000000" w:rsidDel="00000000" w:rsidP="00000000" w:rsidRDefault="00000000" w:rsidRPr="00000000" w14:paraId="0000012C">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하드웨어</w:t>
            </w:r>
          </w:p>
        </w:tc>
        <w:tc>
          <w:tcPr>
            <w:shd w:fill="auto" w:val="clear"/>
          </w:tcPr>
          <w:p w:rsidR="00000000" w:rsidDel="00000000" w:rsidP="00000000" w:rsidRDefault="00000000" w:rsidRPr="00000000" w14:paraId="0000012D">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베이스작업</w:t>
            </w:r>
          </w:p>
        </w:tc>
        <w:tc>
          <w:tcPr>
            <w:shd w:fill="auto" w:val="clear"/>
          </w:tcPr>
          <w:p w:rsidR="00000000" w:rsidDel="00000000" w:rsidP="00000000" w:rsidRDefault="00000000" w:rsidRPr="00000000" w14:paraId="0000012E">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정혜원, 김동현</w:t>
            </w:r>
          </w:p>
        </w:tc>
        <w:tc>
          <w:tcPr>
            <w:shd w:fill="auto" w:val="clear"/>
          </w:tcPr>
          <w:p w:rsidR="00000000" w:rsidDel="00000000" w:rsidP="00000000" w:rsidRDefault="00000000" w:rsidRPr="00000000" w14:paraId="0000012F">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2024/03/11</w:t>
            </w:r>
          </w:p>
        </w:tc>
        <w:tc>
          <w:tcPr>
            <w:shd w:fill="auto" w:val="clear"/>
          </w:tcPr>
          <w:p w:rsidR="00000000" w:rsidDel="00000000" w:rsidP="00000000" w:rsidRDefault="00000000" w:rsidRPr="00000000" w14:paraId="00000130">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2024/03/15</w:t>
            </w:r>
          </w:p>
        </w:tc>
        <w:tc>
          <w:tcPr>
            <w:shd w:fill="ffffff" w:val="clear"/>
          </w:tcPr>
          <w:p w:rsidR="00000000" w:rsidDel="00000000" w:rsidP="00000000" w:rsidRDefault="00000000" w:rsidRPr="00000000" w14:paraId="00000131">
            <w:pPr>
              <w:widowControl w:val="1"/>
              <w:spacing w:after="0" w:line="240" w:lineRule="auto"/>
              <w:rPr>
                <w:rFonts w:ascii="Gulimche" w:cs="Gulimche" w:eastAsia="Gulimche" w:hAnsi="Gulimche"/>
                <w:sz w:val="16"/>
                <w:szCs w:val="16"/>
              </w:rPr>
            </w:pPr>
            <w:r w:rsidDel="00000000" w:rsidR="00000000" w:rsidRPr="00000000">
              <w:rPr>
                <w:rtl w:val="0"/>
              </w:rPr>
            </w:r>
          </w:p>
        </w:tc>
        <w:tc>
          <w:tcPr>
            <w:shd w:fill="d36f68" w:val="clear"/>
          </w:tcPr>
          <w:p w:rsidR="00000000" w:rsidDel="00000000" w:rsidP="00000000" w:rsidRDefault="00000000" w:rsidRPr="00000000" w14:paraId="00000132">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33">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34">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35">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36">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37">
            <w:pPr>
              <w:widowControl w:val="1"/>
              <w:spacing w:after="0" w:line="240" w:lineRule="auto"/>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38">
            <w:pPr>
              <w:widowControl w:val="1"/>
              <w:spacing w:after="0" w:line="240" w:lineRule="auto"/>
              <w:rPr>
                <w:rFonts w:ascii="Gulimche" w:cs="Gulimche" w:eastAsia="Gulimche" w:hAnsi="Gulimche"/>
                <w:sz w:val="16"/>
                <w:szCs w:val="16"/>
              </w:rPr>
            </w:pPr>
            <w:r w:rsidDel="00000000" w:rsidR="00000000" w:rsidRPr="00000000">
              <w:rPr>
                <w:rtl w:val="0"/>
              </w:rPr>
            </w:r>
          </w:p>
        </w:tc>
      </w:tr>
      <w:tr>
        <w:trPr>
          <w:cantSplit w:val="1"/>
          <w:tblHeader w:val="0"/>
        </w:trPr>
        <w:tc>
          <w:tcPr>
            <w:shd w:fill="auto" w:val="clear"/>
          </w:tcPr>
          <w:p w:rsidR="00000000" w:rsidDel="00000000" w:rsidP="00000000" w:rsidRDefault="00000000" w:rsidRPr="00000000" w14:paraId="00000139">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w:t>
            </w:r>
          </w:p>
        </w:tc>
        <w:tc>
          <w:tcPr>
            <w:vMerge w:val="continue"/>
            <w:shd w:fill="auto" w:val="clear"/>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3B">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외관설치</w:t>
            </w:r>
          </w:p>
        </w:tc>
        <w:tc>
          <w:tcPr>
            <w:shd w:fill="auto" w:val="clear"/>
          </w:tcPr>
          <w:p w:rsidR="00000000" w:rsidDel="00000000" w:rsidP="00000000" w:rsidRDefault="00000000" w:rsidRPr="00000000" w14:paraId="0000013C">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정혜원, 김동현</w:t>
            </w:r>
          </w:p>
        </w:tc>
        <w:tc>
          <w:tcPr>
            <w:shd w:fill="auto" w:val="clear"/>
          </w:tcPr>
          <w:p w:rsidR="00000000" w:rsidDel="00000000" w:rsidP="00000000" w:rsidRDefault="00000000" w:rsidRPr="00000000" w14:paraId="0000013D">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2024/03/11</w:t>
            </w:r>
          </w:p>
        </w:tc>
        <w:tc>
          <w:tcPr>
            <w:shd w:fill="auto" w:val="clear"/>
          </w:tcPr>
          <w:p w:rsidR="00000000" w:rsidDel="00000000" w:rsidP="00000000" w:rsidRDefault="00000000" w:rsidRPr="00000000" w14:paraId="0000013E">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2024/03/15</w:t>
            </w:r>
          </w:p>
        </w:tc>
        <w:tc>
          <w:tcPr>
            <w:shd w:fill="ffffff" w:val="clear"/>
          </w:tcPr>
          <w:p w:rsidR="00000000" w:rsidDel="00000000" w:rsidP="00000000" w:rsidRDefault="00000000" w:rsidRPr="00000000" w14:paraId="0000013F">
            <w:pPr>
              <w:widowControl w:val="1"/>
              <w:spacing w:after="0" w:line="240" w:lineRule="auto"/>
              <w:rPr>
                <w:rFonts w:ascii="Gulimche" w:cs="Gulimche" w:eastAsia="Gulimche" w:hAnsi="Gulimche"/>
                <w:sz w:val="16"/>
                <w:szCs w:val="16"/>
              </w:rPr>
            </w:pPr>
            <w:r w:rsidDel="00000000" w:rsidR="00000000" w:rsidRPr="00000000">
              <w:rPr>
                <w:rtl w:val="0"/>
              </w:rPr>
            </w:r>
          </w:p>
        </w:tc>
        <w:tc>
          <w:tcPr>
            <w:shd w:fill="d36f68" w:val="clear"/>
          </w:tcPr>
          <w:p w:rsidR="00000000" w:rsidDel="00000000" w:rsidP="00000000" w:rsidRDefault="00000000" w:rsidRPr="00000000" w14:paraId="00000140">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41">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42">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43">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44">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45">
            <w:pPr>
              <w:widowControl w:val="1"/>
              <w:spacing w:after="0" w:line="240" w:lineRule="auto"/>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46">
            <w:pPr>
              <w:widowControl w:val="1"/>
              <w:spacing w:after="0" w:line="240" w:lineRule="auto"/>
              <w:rPr>
                <w:rFonts w:ascii="Gulimche" w:cs="Gulimche" w:eastAsia="Gulimche" w:hAnsi="Gulimche"/>
                <w:sz w:val="16"/>
                <w:szCs w:val="16"/>
              </w:rPr>
            </w:pPr>
            <w:r w:rsidDel="00000000" w:rsidR="00000000" w:rsidRPr="00000000">
              <w:rPr>
                <w:rtl w:val="0"/>
              </w:rPr>
            </w:r>
          </w:p>
        </w:tc>
      </w:tr>
      <w:tr>
        <w:trPr>
          <w:cantSplit w:val="1"/>
          <w:tblHeader w:val="0"/>
        </w:trPr>
        <w:tc>
          <w:tcPr>
            <w:shd w:fill="auto" w:val="clear"/>
          </w:tcPr>
          <w:p w:rsidR="00000000" w:rsidDel="00000000" w:rsidP="00000000" w:rsidRDefault="00000000" w:rsidRPr="00000000" w14:paraId="00000147">
            <w:pPr>
              <w:widowControl w:val="1"/>
              <w:spacing w:after="0" w:line="240" w:lineRule="auto"/>
              <w:jc w:val="center"/>
              <w:rPr>
                <w:rFonts w:ascii="Gulimche" w:cs="Gulimche" w:eastAsia="Gulimche" w:hAnsi="Gulimche"/>
                <w:sz w:val="16"/>
                <w:szCs w:val="16"/>
              </w:rPr>
            </w:pPr>
            <w:r w:rsidDel="00000000" w:rsidR="00000000" w:rsidRPr="00000000">
              <w:rPr>
                <w:rtl w:val="0"/>
              </w:rPr>
            </w:r>
          </w:p>
        </w:tc>
        <w:tc>
          <w:tcPr>
            <w:vMerge w:val="continue"/>
            <w:shd w:fill="auto" w:val="clear"/>
          </w:tcPr>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49">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회로작업</w:t>
            </w:r>
          </w:p>
        </w:tc>
        <w:tc>
          <w:tcPr>
            <w:shd w:fill="auto" w:val="clear"/>
          </w:tcPr>
          <w:p w:rsidR="00000000" w:rsidDel="00000000" w:rsidP="00000000" w:rsidRDefault="00000000" w:rsidRPr="00000000" w14:paraId="0000014A">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정혜원, 김동현</w:t>
            </w:r>
          </w:p>
        </w:tc>
        <w:tc>
          <w:tcPr>
            <w:shd w:fill="auto" w:val="clear"/>
          </w:tcPr>
          <w:p w:rsidR="00000000" w:rsidDel="00000000" w:rsidP="00000000" w:rsidRDefault="00000000" w:rsidRPr="00000000" w14:paraId="0000014B">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2024/03/11</w:t>
            </w:r>
          </w:p>
        </w:tc>
        <w:tc>
          <w:tcPr>
            <w:shd w:fill="auto" w:val="clear"/>
          </w:tcPr>
          <w:p w:rsidR="00000000" w:rsidDel="00000000" w:rsidP="00000000" w:rsidRDefault="00000000" w:rsidRPr="00000000" w14:paraId="0000014C">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2024/03/15</w:t>
            </w:r>
          </w:p>
        </w:tc>
        <w:tc>
          <w:tcPr>
            <w:shd w:fill="ffffff" w:val="clear"/>
          </w:tcPr>
          <w:p w:rsidR="00000000" w:rsidDel="00000000" w:rsidP="00000000" w:rsidRDefault="00000000" w:rsidRPr="00000000" w14:paraId="0000014D">
            <w:pPr>
              <w:widowControl w:val="1"/>
              <w:spacing w:after="0" w:line="240" w:lineRule="auto"/>
              <w:rPr>
                <w:rFonts w:ascii="Gulimche" w:cs="Gulimche" w:eastAsia="Gulimche" w:hAnsi="Gulimche"/>
                <w:sz w:val="16"/>
                <w:szCs w:val="16"/>
              </w:rPr>
            </w:pPr>
            <w:r w:rsidDel="00000000" w:rsidR="00000000" w:rsidRPr="00000000">
              <w:rPr>
                <w:rtl w:val="0"/>
              </w:rPr>
            </w:r>
          </w:p>
        </w:tc>
        <w:tc>
          <w:tcPr>
            <w:shd w:fill="d36f68" w:val="clear"/>
          </w:tcPr>
          <w:p w:rsidR="00000000" w:rsidDel="00000000" w:rsidP="00000000" w:rsidRDefault="00000000" w:rsidRPr="00000000" w14:paraId="0000014E">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4F">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50">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51">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52">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53">
            <w:pPr>
              <w:widowControl w:val="1"/>
              <w:spacing w:after="0" w:line="240" w:lineRule="auto"/>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54">
            <w:pPr>
              <w:widowControl w:val="1"/>
              <w:spacing w:after="0" w:line="240" w:lineRule="auto"/>
              <w:rPr>
                <w:rFonts w:ascii="Gulimche" w:cs="Gulimche" w:eastAsia="Gulimche" w:hAnsi="Gulimche"/>
                <w:sz w:val="16"/>
                <w:szCs w:val="16"/>
              </w:rPr>
            </w:pPr>
            <w:r w:rsidDel="00000000" w:rsidR="00000000" w:rsidRPr="00000000">
              <w:rPr>
                <w:rtl w:val="0"/>
              </w:rPr>
            </w:r>
          </w:p>
        </w:tc>
      </w:tr>
      <w:tr>
        <w:trPr>
          <w:cantSplit w:val="1"/>
          <w:trHeight w:val="385.99999999999994" w:hRule="atLeast"/>
          <w:tblHeader w:val="0"/>
        </w:trPr>
        <w:tc>
          <w:tcPr>
            <w:shd w:fill="auto" w:val="clear"/>
          </w:tcPr>
          <w:p w:rsidR="00000000" w:rsidDel="00000000" w:rsidP="00000000" w:rsidRDefault="00000000" w:rsidRPr="00000000" w14:paraId="00000155">
            <w:pPr>
              <w:widowControl w:val="1"/>
              <w:spacing w:after="0" w:line="240" w:lineRule="auto"/>
              <w:jc w:val="center"/>
              <w:rPr>
                <w:rFonts w:ascii="Gulimche" w:cs="Gulimche" w:eastAsia="Gulimche" w:hAnsi="Gulimche"/>
                <w:sz w:val="16"/>
                <w:szCs w:val="16"/>
              </w:rPr>
            </w:pPr>
            <w:r w:rsidDel="00000000" w:rsidR="00000000" w:rsidRPr="00000000">
              <w:rPr>
                <w:rtl w:val="0"/>
              </w:rPr>
            </w:r>
          </w:p>
        </w:tc>
        <w:tc>
          <w:tcPr>
            <w:vMerge w:val="continue"/>
            <w:shd w:fill="auto" w:val="clear"/>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57">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센서 불량</w:t>
            </w:r>
          </w:p>
          <w:p w:rsidR="00000000" w:rsidDel="00000000" w:rsidP="00000000" w:rsidRDefault="00000000" w:rsidRPr="00000000" w14:paraId="00000158">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및 전압테스트</w:t>
            </w:r>
          </w:p>
        </w:tc>
        <w:tc>
          <w:tcPr>
            <w:shd w:fill="auto" w:val="clear"/>
          </w:tcPr>
          <w:p w:rsidR="00000000" w:rsidDel="00000000" w:rsidP="00000000" w:rsidRDefault="00000000" w:rsidRPr="00000000" w14:paraId="00000159">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김나영, 김동현</w:t>
            </w:r>
          </w:p>
        </w:tc>
        <w:tc>
          <w:tcPr>
            <w:shd w:fill="auto" w:val="clear"/>
          </w:tcPr>
          <w:p w:rsidR="00000000" w:rsidDel="00000000" w:rsidP="00000000" w:rsidRDefault="00000000" w:rsidRPr="00000000" w14:paraId="0000015A">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2024/03/11</w:t>
            </w:r>
          </w:p>
        </w:tc>
        <w:tc>
          <w:tcPr>
            <w:shd w:fill="auto" w:val="clear"/>
          </w:tcPr>
          <w:p w:rsidR="00000000" w:rsidDel="00000000" w:rsidP="00000000" w:rsidRDefault="00000000" w:rsidRPr="00000000" w14:paraId="0000015B">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2024/03/15</w:t>
            </w:r>
          </w:p>
        </w:tc>
        <w:tc>
          <w:tcPr>
            <w:shd w:fill="ffffff" w:val="clear"/>
          </w:tcPr>
          <w:p w:rsidR="00000000" w:rsidDel="00000000" w:rsidP="00000000" w:rsidRDefault="00000000" w:rsidRPr="00000000" w14:paraId="0000015C">
            <w:pPr>
              <w:widowControl w:val="1"/>
              <w:spacing w:after="0" w:line="240" w:lineRule="auto"/>
              <w:rPr>
                <w:rFonts w:ascii="Gulimche" w:cs="Gulimche" w:eastAsia="Gulimche" w:hAnsi="Gulimche"/>
                <w:sz w:val="16"/>
                <w:szCs w:val="16"/>
              </w:rPr>
            </w:pPr>
            <w:r w:rsidDel="00000000" w:rsidR="00000000" w:rsidRPr="00000000">
              <w:rPr>
                <w:rtl w:val="0"/>
              </w:rPr>
            </w:r>
          </w:p>
        </w:tc>
        <w:tc>
          <w:tcPr>
            <w:shd w:fill="d36f68" w:val="clear"/>
          </w:tcPr>
          <w:p w:rsidR="00000000" w:rsidDel="00000000" w:rsidP="00000000" w:rsidRDefault="00000000" w:rsidRPr="00000000" w14:paraId="0000015D">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5E">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5F">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60">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61">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62">
            <w:pPr>
              <w:widowControl w:val="1"/>
              <w:spacing w:after="0" w:line="240" w:lineRule="auto"/>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63">
            <w:pPr>
              <w:widowControl w:val="1"/>
              <w:spacing w:after="0" w:line="240" w:lineRule="auto"/>
              <w:rPr>
                <w:rFonts w:ascii="Gulimche" w:cs="Gulimche" w:eastAsia="Gulimche" w:hAnsi="Gulimche"/>
                <w:sz w:val="16"/>
                <w:szCs w:val="16"/>
              </w:rPr>
            </w:pPr>
            <w:r w:rsidDel="00000000" w:rsidR="00000000" w:rsidRPr="00000000">
              <w:rPr>
                <w:rtl w:val="0"/>
              </w:rPr>
            </w:r>
          </w:p>
        </w:tc>
      </w:tr>
      <w:tr>
        <w:trPr>
          <w:cantSplit w:val="1"/>
          <w:tblHeader w:val="0"/>
        </w:trPr>
        <w:tc>
          <w:tcPr>
            <w:shd w:fill="auto" w:val="clear"/>
          </w:tcPr>
          <w:p w:rsidR="00000000" w:rsidDel="00000000" w:rsidP="00000000" w:rsidRDefault="00000000" w:rsidRPr="00000000" w14:paraId="00000164">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3</w:t>
            </w:r>
          </w:p>
        </w:tc>
        <w:tc>
          <w:tcPr>
            <w:vMerge w:val="restart"/>
            <w:shd w:fill="auto" w:val="clear"/>
          </w:tcPr>
          <w:p w:rsidR="00000000" w:rsidDel="00000000" w:rsidP="00000000" w:rsidRDefault="00000000" w:rsidRPr="00000000" w14:paraId="00000165">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소프트웨어</w:t>
            </w:r>
          </w:p>
          <w:p w:rsidR="00000000" w:rsidDel="00000000" w:rsidP="00000000" w:rsidRDefault="00000000" w:rsidRPr="00000000" w14:paraId="00000166">
            <w:pPr>
              <w:spacing w:after="0" w:line="240" w:lineRule="auto"/>
              <w:jc w:val="center"/>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67">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센서 테스트</w:t>
            </w:r>
          </w:p>
          <w:p w:rsidR="00000000" w:rsidDel="00000000" w:rsidP="00000000" w:rsidRDefault="00000000" w:rsidRPr="00000000" w14:paraId="00000168">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w:t>
            </w:r>
          </w:p>
        </w:tc>
        <w:tc>
          <w:tcPr>
            <w:shd w:fill="auto" w:val="clear"/>
          </w:tcPr>
          <w:p w:rsidR="00000000" w:rsidDel="00000000" w:rsidP="00000000" w:rsidRDefault="00000000" w:rsidRPr="00000000" w14:paraId="00000169">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정혜원, 김동현</w:t>
            </w:r>
          </w:p>
        </w:tc>
        <w:tc>
          <w:tcPr>
            <w:shd w:fill="auto" w:val="clear"/>
          </w:tcPr>
          <w:p w:rsidR="00000000" w:rsidDel="00000000" w:rsidP="00000000" w:rsidRDefault="00000000" w:rsidRPr="00000000" w14:paraId="0000016A">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2024/03/11</w:t>
            </w:r>
          </w:p>
        </w:tc>
        <w:tc>
          <w:tcPr>
            <w:shd w:fill="auto" w:val="clear"/>
          </w:tcPr>
          <w:p w:rsidR="00000000" w:rsidDel="00000000" w:rsidP="00000000" w:rsidRDefault="00000000" w:rsidRPr="00000000" w14:paraId="0000016B">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2024/03/22</w:t>
            </w:r>
          </w:p>
        </w:tc>
        <w:tc>
          <w:tcPr>
            <w:shd w:fill="ffffff" w:val="clear"/>
          </w:tcPr>
          <w:p w:rsidR="00000000" w:rsidDel="00000000" w:rsidP="00000000" w:rsidRDefault="00000000" w:rsidRPr="00000000" w14:paraId="0000016C">
            <w:pPr>
              <w:widowControl w:val="1"/>
              <w:spacing w:after="0" w:line="240" w:lineRule="auto"/>
              <w:rPr>
                <w:rFonts w:ascii="Gulimche" w:cs="Gulimche" w:eastAsia="Gulimche" w:hAnsi="Gulimche"/>
                <w:sz w:val="16"/>
                <w:szCs w:val="16"/>
              </w:rPr>
            </w:pPr>
            <w:r w:rsidDel="00000000" w:rsidR="00000000" w:rsidRPr="00000000">
              <w:rPr>
                <w:rtl w:val="0"/>
              </w:rPr>
            </w:r>
          </w:p>
        </w:tc>
        <w:tc>
          <w:tcPr>
            <w:shd w:fill="d36f68" w:val="clear"/>
          </w:tcPr>
          <w:p w:rsidR="00000000" w:rsidDel="00000000" w:rsidP="00000000" w:rsidRDefault="00000000" w:rsidRPr="00000000" w14:paraId="0000016D">
            <w:pPr>
              <w:widowControl w:val="1"/>
              <w:spacing w:after="0" w:line="240" w:lineRule="auto"/>
              <w:rPr>
                <w:rFonts w:ascii="Gulimche" w:cs="Gulimche" w:eastAsia="Gulimche" w:hAnsi="Gulimche"/>
                <w:sz w:val="16"/>
                <w:szCs w:val="16"/>
              </w:rPr>
            </w:pPr>
            <w:r w:rsidDel="00000000" w:rsidR="00000000" w:rsidRPr="00000000">
              <w:rPr>
                <w:rtl w:val="0"/>
              </w:rPr>
            </w:r>
          </w:p>
        </w:tc>
        <w:tc>
          <w:tcPr>
            <w:shd w:fill="d36f68" w:val="clear"/>
          </w:tcPr>
          <w:p w:rsidR="00000000" w:rsidDel="00000000" w:rsidP="00000000" w:rsidRDefault="00000000" w:rsidRPr="00000000" w14:paraId="0000016E">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6F">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70">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71">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72">
            <w:pPr>
              <w:widowControl w:val="1"/>
              <w:spacing w:after="0" w:line="240" w:lineRule="auto"/>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73">
            <w:pPr>
              <w:widowControl w:val="1"/>
              <w:spacing w:after="0" w:line="240" w:lineRule="auto"/>
              <w:rPr>
                <w:rFonts w:ascii="Gulimche" w:cs="Gulimche" w:eastAsia="Gulimche" w:hAnsi="Gulimche"/>
                <w:sz w:val="16"/>
                <w:szCs w:val="16"/>
              </w:rPr>
            </w:pPr>
            <w:r w:rsidDel="00000000" w:rsidR="00000000" w:rsidRPr="00000000">
              <w:rPr>
                <w:rtl w:val="0"/>
              </w:rPr>
            </w:r>
          </w:p>
        </w:tc>
      </w:tr>
      <w:tr>
        <w:trPr>
          <w:cantSplit w:val="1"/>
          <w:tblHeader w:val="0"/>
        </w:trPr>
        <w:tc>
          <w:tcPr>
            <w:shd w:fill="auto" w:val="clear"/>
          </w:tcPr>
          <w:p w:rsidR="00000000" w:rsidDel="00000000" w:rsidP="00000000" w:rsidRDefault="00000000" w:rsidRPr="00000000" w14:paraId="00000174">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4</w:t>
            </w:r>
          </w:p>
        </w:tc>
        <w:tc>
          <w:tcPr>
            <w:vMerge w:val="continue"/>
            <w:shd w:fill="auto" w:val="clear"/>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76">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센서 S/W</w:t>
            </w:r>
          </w:p>
        </w:tc>
        <w:tc>
          <w:tcPr>
            <w:shd w:fill="auto" w:val="clear"/>
          </w:tcPr>
          <w:p w:rsidR="00000000" w:rsidDel="00000000" w:rsidP="00000000" w:rsidRDefault="00000000" w:rsidRPr="00000000" w14:paraId="00000177">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김나영, 김동현</w:t>
            </w:r>
          </w:p>
        </w:tc>
        <w:tc>
          <w:tcPr>
            <w:shd w:fill="auto" w:val="clear"/>
          </w:tcPr>
          <w:p w:rsidR="00000000" w:rsidDel="00000000" w:rsidP="00000000" w:rsidRDefault="00000000" w:rsidRPr="00000000" w14:paraId="00000178">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2024/03/11</w:t>
            </w:r>
          </w:p>
        </w:tc>
        <w:tc>
          <w:tcPr>
            <w:shd w:fill="auto" w:val="clear"/>
          </w:tcPr>
          <w:p w:rsidR="00000000" w:rsidDel="00000000" w:rsidP="00000000" w:rsidRDefault="00000000" w:rsidRPr="00000000" w14:paraId="00000179">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2024/03/22</w:t>
            </w:r>
          </w:p>
        </w:tc>
        <w:tc>
          <w:tcPr>
            <w:shd w:fill="ffffff" w:val="clear"/>
          </w:tcPr>
          <w:p w:rsidR="00000000" w:rsidDel="00000000" w:rsidP="00000000" w:rsidRDefault="00000000" w:rsidRPr="00000000" w14:paraId="0000017A">
            <w:pPr>
              <w:widowControl w:val="1"/>
              <w:spacing w:after="0" w:line="240" w:lineRule="auto"/>
              <w:rPr>
                <w:rFonts w:ascii="Gulimche" w:cs="Gulimche" w:eastAsia="Gulimche" w:hAnsi="Gulimche"/>
                <w:sz w:val="16"/>
                <w:szCs w:val="16"/>
              </w:rPr>
            </w:pPr>
            <w:r w:rsidDel="00000000" w:rsidR="00000000" w:rsidRPr="00000000">
              <w:rPr>
                <w:rtl w:val="0"/>
              </w:rPr>
            </w:r>
          </w:p>
        </w:tc>
        <w:tc>
          <w:tcPr>
            <w:shd w:fill="d36f68" w:val="clear"/>
          </w:tcPr>
          <w:p w:rsidR="00000000" w:rsidDel="00000000" w:rsidP="00000000" w:rsidRDefault="00000000" w:rsidRPr="00000000" w14:paraId="0000017B">
            <w:pPr>
              <w:widowControl w:val="1"/>
              <w:spacing w:after="0" w:line="240" w:lineRule="auto"/>
              <w:rPr>
                <w:rFonts w:ascii="Gulimche" w:cs="Gulimche" w:eastAsia="Gulimche" w:hAnsi="Gulimche"/>
                <w:sz w:val="16"/>
                <w:szCs w:val="16"/>
              </w:rPr>
            </w:pPr>
            <w:r w:rsidDel="00000000" w:rsidR="00000000" w:rsidRPr="00000000">
              <w:rPr>
                <w:rtl w:val="0"/>
              </w:rPr>
            </w:r>
          </w:p>
        </w:tc>
        <w:tc>
          <w:tcPr>
            <w:shd w:fill="d36f68" w:val="clear"/>
          </w:tcPr>
          <w:p w:rsidR="00000000" w:rsidDel="00000000" w:rsidP="00000000" w:rsidRDefault="00000000" w:rsidRPr="00000000" w14:paraId="0000017C">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7D">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7E">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7F">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80">
            <w:pPr>
              <w:widowControl w:val="1"/>
              <w:spacing w:after="0" w:line="240" w:lineRule="auto"/>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81">
            <w:pPr>
              <w:widowControl w:val="1"/>
              <w:spacing w:after="0" w:line="240" w:lineRule="auto"/>
              <w:rPr>
                <w:rFonts w:ascii="Gulimche" w:cs="Gulimche" w:eastAsia="Gulimche" w:hAnsi="Gulimche"/>
                <w:sz w:val="16"/>
                <w:szCs w:val="16"/>
              </w:rPr>
            </w:pPr>
            <w:r w:rsidDel="00000000" w:rsidR="00000000" w:rsidRPr="00000000">
              <w:rPr>
                <w:rtl w:val="0"/>
              </w:rPr>
            </w:r>
          </w:p>
        </w:tc>
      </w:tr>
      <w:tr>
        <w:trPr>
          <w:cantSplit w:val="1"/>
          <w:tblHeader w:val="0"/>
        </w:trPr>
        <w:tc>
          <w:tcPr>
            <w:shd w:fill="auto" w:val="clear"/>
          </w:tcPr>
          <w:p w:rsidR="00000000" w:rsidDel="00000000" w:rsidP="00000000" w:rsidRDefault="00000000" w:rsidRPr="00000000" w14:paraId="00000182">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5</w:t>
            </w:r>
          </w:p>
        </w:tc>
        <w:tc>
          <w:tcPr>
            <w:vMerge w:val="continue"/>
            <w:shd w:fill="auto" w:val="clear"/>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84">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컨트롤박스S/W개발</w:t>
            </w:r>
          </w:p>
        </w:tc>
        <w:tc>
          <w:tcPr>
            <w:shd w:fill="auto" w:val="clear"/>
          </w:tcPr>
          <w:p w:rsidR="00000000" w:rsidDel="00000000" w:rsidP="00000000" w:rsidRDefault="00000000" w:rsidRPr="00000000" w14:paraId="00000185">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김나영, 김동현</w:t>
            </w:r>
          </w:p>
        </w:tc>
        <w:tc>
          <w:tcPr>
            <w:shd w:fill="auto" w:val="clear"/>
          </w:tcPr>
          <w:p w:rsidR="00000000" w:rsidDel="00000000" w:rsidP="00000000" w:rsidRDefault="00000000" w:rsidRPr="00000000" w14:paraId="00000186">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2024/03/11</w:t>
            </w:r>
          </w:p>
        </w:tc>
        <w:tc>
          <w:tcPr>
            <w:shd w:fill="auto" w:val="clear"/>
          </w:tcPr>
          <w:p w:rsidR="00000000" w:rsidDel="00000000" w:rsidP="00000000" w:rsidRDefault="00000000" w:rsidRPr="00000000" w14:paraId="00000187">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2024/03/22</w:t>
            </w:r>
          </w:p>
        </w:tc>
        <w:tc>
          <w:tcPr>
            <w:shd w:fill="ffffff" w:val="clear"/>
          </w:tcPr>
          <w:p w:rsidR="00000000" w:rsidDel="00000000" w:rsidP="00000000" w:rsidRDefault="00000000" w:rsidRPr="00000000" w14:paraId="00000188">
            <w:pPr>
              <w:widowControl w:val="1"/>
              <w:spacing w:after="0" w:line="240" w:lineRule="auto"/>
              <w:rPr>
                <w:rFonts w:ascii="Gulimche" w:cs="Gulimche" w:eastAsia="Gulimche" w:hAnsi="Gulimche"/>
                <w:sz w:val="16"/>
                <w:szCs w:val="16"/>
              </w:rPr>
            </w:pPr>
            <w:r w:rsidDel="00000000" w:rsidR="00000000" w:rsidRPr="00000000">
              <w:rPr>
                <w:rtl w:val="0"/>
              </w:rPr>
            </w:r>
          </w:p>
        </w:tc>
        <w:tc>
          <w:tcPr>
            <w:shd w:fill="d36f68" w:val="clear"/>
          </w:tcPr>
          <w:p w:rsidR="00000000" w:rsidDel="00000000" w:rsidP="00000000" w:rsidRDefault="00000000" w:rsidRPr="00000000" w14:paraId="00000189">
            <w:pPr>
              <w:widowControl w:val="1"/>
              <w:spacing w:after="0" w:line="240" w:lineRule="auto"/>
              <w:rPr>
                <w:rFonts w:ascii="Gulimche" w:cs="Gulimche" w:eastAsia="Gulimche" w:hAnsi="Gulimche"/>
                <w:sz w:val="16"/>
                <w:szCs w:val="16"/>
              </w:rPr>
            </w:pPr>
            <w:r w:rsidDel="00000000" w:rsidR="00000000" w:rsidRPr="00000000">
              <w:rPr>
                <w:rtl w:val="0"/>
              </w:rPr>
            </w:r>
          </w:p>
        </w:tc>
        <w:tc>
          <w:tcPr>
            <w:shd w:fill="d36f68" w:val="clear"/>
          </w:tcPr>
          <w:p w:rsidR="00000000" w:rsidDel="00000000" w:rsidP="00000000" w:rsidRDefault="00000000" w:rsidRPr="00000000" w14:paraId="0000018A">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8B">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8C">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8D">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8E">
            <w:pPr>
              <w:widowControl w:val="1"/>
              <w:spacing w:after="0" w:line="240" w:lineRule="auto"/>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8F">
            <w:pPr>
              <w:widowControl w:val="1"/>
              <w:spacing w:after="0" w:line="240" w:lineRule="auto"/>
              <w:rPr>
                <w:rFonts w:ascii="Gulimche" w:cs="Gulimche" w:eastAsia="Gulimche" w:hAnsi="Gulimche"/>
                <w:sz w:val="16"/>
                <w:szCs w:val="16"/>
              </w:rPr>
            </w:pPr>
            <w:r w:rsidDel="00000000" w:rsidR="00000000" w:rsidRPr="00000000">
              <w:rPr>
                <w:rtl w:val="0"/>
              </w:rPr>
            </w:r>
          </w:p>
        </w:tc>
      </w:tr>
      <w:tr>
        <w:trPr>
          <w:cantSplit w:val="1"/>
          <w:tblHeader w:val="0"/>
        </w:trPr>
        <w:tc>
          <w:tcPr>
            <w:shd w:fill="auto" w:val="clear"/>
          </w:tcPr>
          <w:p w:rsidR="00000000" w:rsidDel="00000000" w:rsidP="00000000" w:rsidRDefault="00000000" w:rsidRPr="00000000" w14:paraId="00000190">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6</w:t>
            </w:r>
          </w:p>
        </w:tc>
        <w:tc>
          <w:tcPr>
            <w:vMerge w:val="restart"/>
            <w:shd w:fill="auto" w:val="clear"/>
          </w:tcPr>
          <w:p w:rsidR="00000000" w:rsidDel="00000000" w:rsidP="00000000" w:rsidRDefault="00000000" w:rsidRPr="00000000" w14:paraId="00000191">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하드웨어</w:t>
            </w:r>
          </w:p>
        </w:tc>
        <w:tc>
          <w:tcPr>
            <w:shd w:fill="auto" w:val="clear"/>
          </w:tcPr>
          <w:p w:rsidR="00000000" w:rsidDel="00000000" w:rsidP="00000000" w:rsidRDefault="00000000" w:rsidRPr="00000000" w14:paraId="00000192">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센서설치</w:t>
            </w:r>
          </w:p>
        </w:tc>
        <w:tc>
          <w:tcPr>
            <w:shd w:fill="auto" w:val="clear"/>
          </w:tcPr>
          <w:p w:rsidR="00000000" w:rsidDel="00000000" w:rsidP="00000000" w:rsidRDefault="00000000" w:rsidRPr="00000000" w14:paraId="00000193">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정혜원, 김동현</w:t>
            </w:r>
          </w:p>
        </w:tc>
        <w:tc>
          <w:tcPr>
            <w:shd w:fill="auto" w:val="clear"/>
          </w:tcPr>
          <w:p w:rsidR="00000000" w:rsidDel="00000000" w:rsidP="00000000" w:rsidRDefault="00000000" w:rsidRPr="00000000" w14:paraId="00000194">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2024/03/18</w:t>
            </w:r>
          </w:p>
        </w:tc>
        <w:tc>
          <w:tcPr>
            <w:shd w:fill="auto" w:val="clear"/>
          </w:tcPr>
          <w:p w:rsidR="00000000" w:rsidDel="00000000" w:rsidP="00000000" w:rsidRDefault="00000000" w:rsidRPr="00000000" w14:paraId="00000195">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2024/03/22</w:t>
            </w:r>
          </w:p>
        </w:tc>
        <w:tc>
          <w:tcPr>
            <w:shd w:fill="ffffff" w:val="clear"/>
          </w:tcPr>
          <w:p w:rsidR="00000000" w:rsidDel="00000000" w:rsidP="00000000" w:rsidRDefault="00000000" w:rsidRPr="00000000" w14:paraId="00000196">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97">
            <w:pPr>
              <w:widowControl w:val="1"/>
              <w:spacing w:after="0" w:line="240" w:lineRule="auto"/>
              <w:rPr>
                <w:rFonts w:ascii="Gulimche" w:cs="Gulimche" w:eastAsia="Gulimche" w:hAnsi="Gulimche"/>
                <w:sz w:val="16"/>
                <w:szCs w:val="16"/>
              </w:rPr>
            </w:pPr>
            <w:r w:rsidDel="00000000" w:rsidR="00000000" w:rsidRPr="00000000">
              <w:rPr>
                <w:rtl w:val="0"/>
              </w:rPr>
            </w:r>
          </w:p>
        </w:tc>
        <w:tc>
          <w:tcPr>
            <w:shd w:fill="d36f68" w:val="clear"/>
          </w:tcPr>
          <w:p w:rsidR="00000000" w:rsidDel="00000000" w:rsidP="00000000" w:rsidRDefault="00000000" w:rsidRPr="00000000" w14:paraId="00000198">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99">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9A">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9B">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9C">
            <w:pPr>
              <w:widowControl w:val="1"/>
              <w:spacing w:after="0" w:line="240" w:lineRule="auto"/>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9D">
            <w:pPr>
              <w:widowControl w:val="1"/>
              <w:spacing w:after="0" w:line="240" w:lineRule="auto"/>
              <w:rPr>
                <w:rFonts w:ascii="Gulimche" w:cs="Gulimche" w:eastAsia="Gulimche" w:hAnsi="Gulimche"/>
                <w:sz w:val="16"/>
                <w:szCs w:val="16"/>
              </w:rPr>
            </w:pPr>
            <w:r w:rsidDel="00000000" w:rsidR="00000000" w:rsidRPr="00000000">
              <w:rPr>
                <w:rtl w:val="0"/>
              </w:rPr>
            </w:r>
          </w:p>
        </w:tc>
      </w:tr>
      <w:tr>
        <w:trPr>
          <w:cantSplit w:val="1"/>
          <w:tblHeader w:val="0"/>
        </w:trPr>
        <w:tc>
          <w:tcPr>
            <w:shd w:fill="auto" w:val="clear"/>
          </w:tcPr>
          <w:p w:rsidR="00000000" w:rsidDel="00000000" w:rsidP="00000000" w:rsidRDefault="00000000" w:rsidRPr="00000000" w14:paraId="0000019E">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7</w:t>
            </w:r>
          </w:p>
        </w:tc>
        <w:tc>
          <w:tcPr>
            <w:vMerge w:val="continue"/>
            <w:shd w:fill="auto" w:val="clear"/>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A0">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컨트롤박스 설치</w:t>
            </w:r>
          </w:p>
        </w:tc>
        <w:tc>
          <w:tcPr>
            <w:shd w:fill="auto" w:val="clear"/>
          </w:tcPr>
          <w:p w:rsidR="00000000" w:rsidDel="00000000" w:rsidP="00000000" w:rsidRDefault="00000000" w:rsidRPr="00000000" w14:paraId="000001A1">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정혜원, 김동현</w:t>
            </w:r>
          </w:p>
        </w:tc>
        <w:tc>
          <w:tcPr>
            <w:shd w:fill="auto" w:val="clear"/>
          </w:tcPr>
          <w:p w:rsidR="00000000" w:rsidDel="00000000" w:rsidP="00000000" w:rsidRDefault="00000000" w:rsidRPr="00000000" w14:paraId="000001A2">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2024/03/25</w:t>
            </w:r>
          </w:p>
        </w:tc>
        <w:tc>
          <w:tcPr>
            <w:shd w:fill="auto" w:val="clear"/>
          </w:tcPr>
          <w:p w:rsidR="00000000" w:rsidDel="00000000" w:rsidP="00000000" w:rsidRDefault="00000000" w:rsidRPr="00000000" w14:paraId="000001A3">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2024/03/29</w:t>
            </w:r>
          </w:p>
        </w:tc>
        <w:tc>
          <w:tcPr>
            <w:shd w:fill="ffffff" w:val="clear"/>
          </w:tcPr>
          <w:p w:rsidR="00000000" w:rsidDel="00000000" w:rsidP="00000000" w:rsidRDefault="00000000" w:rsidRPr="00000000" w14:paraId="000001A4">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A5">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A6">
            <w:pPr>
              <w:widowControl w:val="1"/>
              <w:spacing w:after="0" w:line="240" w:lineRule="auto"/>
              <w:rPr>
                <w:rFonts w:ascii="Gulimche" w:cs="Gulimche" w:eastAsia="Gulimche" w:hAnsi="Gulimche"/>
                <w:sz w:val="16"/>
                <w:szCs w:val="16"/>
              </w:rPr>
            </w:pPr>
            <w:r w:rsidDel="00000000" w:rsidR="00000000" w:rsidRPr="00000000">
              <w:rPr>
                <w:rtl w:val="0"/>
              </w:rPr>
            </w:r>
          </w:p>
        </w:tc>
        <w:tc>
          <w:tcPr>
            <w:shd w:fill="d36f68" w:val="clear"/>
          </w:tcPr>
          <w:p w:rsidR="00000000" w:rsidDel="00000000" w:rsidP="00000000" w:rsidRDefault="00000000" w:rsidRPr="00000000" w14:paraId="000001A7">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A8">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A9">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AA">
            <w:pPr>
              <w:widowControl w:val="1"/>
              <w:spacing w:after="0" w:line="240" w:lineRule="auto"/>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AB">
            <w:pPr>
              <w:widowControl w:val="1"/>
              <w:spacing w:after="0" w:line="240" w:lineRule="auto"/>
              <w:rPr>
                <w:rFonts w:ascii="Gulimche" w:cs="Gulimche" w:eastAsia="Gulimche" w:hAnsi="Gulimche"/>
                <w:sz w:val="16"/>
                <w:szCs w:val="16"/>
              </w:rPr>
            </w:pPr>
            <w:r w:rsidDel="00000000" w:rsidR="00000000" w:rsidRPr="00000000">
              <w:rPr>
                <w:rtl w:val="0"/>
              </w:rPr>
            </w:r>
          </w:p>
        </w:tc>
      </w:tr>
      <w:tr>
        <w:trPr>
          <w:cantSplit w:val="1"/>
          <w:tblHeader w:val="0"/>
        </w:trPr>
        <w:tc>
          <w:tcPr>
            <w:shd w:fill="auto" w:val="clear"/>
          </w:tcPr>
          <w:p w:rsidR="00000000" w:rsidDel="00000000" w:rsidP="00000000" w:rsidRDefault="00000000" w:rsidRPr="00000000" w14:paraId="000001AC">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8</w:t>
            </w:r>
          </w:p>
        </w:tc>
        <w:tc>
          <w:tcPr>
            <w:vMerge w:val="restart"/>
            <w:shd w:fill="auto" w:val="clear"/>
          </w:tcPr>
          <w:p w:rsidR="00000000" w:rsidDel="00000000" w:rsidP="00000000" w:rsidRDefault="00000000" w:rsidRPr="00000000" w14:paraId="000001AD">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서버1</w:t>
            </w:r>
          </w:p>
          <w:p w:rsidR="00000000" w:rsidDel="00000000" w:rsidP="00000000" w:rsidRDefault="00000000" w:rsidRPr="00000000" w14:paraId="000001AE">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(CCTV)</w:t>
            </w:r>
          </w:p>
        </w:tc>
        <w:tc>
          <w:tcPr>
            <w:shd w:fill="auto" w:val="clear"/>
          </w:tcPr>
          <w:p w:rsidR="00000000" w:rsidDel="00000000" w:rsidP="00000000" w:rsidRDefault="00000000" w:rsidRPr="00000000" w14:paraId="000001AF">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웹서버설치</w:t>
            </w:r>
          </w:p>
        </w:tc>
        <w:tc>
          <w:tcPr>
            <w:shd w:fill="auto" w:val="clear"/>
          </w:tcPr>
          <w:p w:rsidR="00000000" w:rsidDel="00000000" w:rsidP="00000000" w:rsidRDefault="00000000" w:rsidRPr="00000000" w14:paraId="000001B0">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김나영, 김동현</w:t>
            </w:r>
          </w:p>
        </w:tc>
        <w:tc>
          <w:tcPr>
            <w:shd w:fill="auto" w:val="clear"/>
          </w:tcPr>
          <w:p w:rsidR="00000000" w:rsidDel="00000000" w:rsidP="00000000" w:rsidRDefault="00000000" w:rsidRPr="00000000" w14:paraId="000001B1">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2024/03/04</w:t>
            </w:r>
          </w:p>
        </w:tc>
        <w:tc>
          <w:tcPr>
            <w:shd w:fill="auto" w:val="clear"/>
          </w:tcPr>
          <w:p w:rsidR="00000000" w:rsidDel="00000000" w:rsidP="00000000" w:rsidRDefault="00000000" w:rsidRPr="00000000" w14:paraId="000001B2">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2024/03/08</w:t>
            </w:r>
          </w:p>
        </w:tc>
        <w:tc>
          <w:tcPr>
            <w:shd w:fill="d36f68" w:val="clear"/>
          </w:tcPr>
          <w:p w:rsidR="00000000" w:rsidDel="00000000" w:rsidP="00000000" w:rsidRDefault="00000000" w:rsidRPr="00000000" w14:paraId="000001B3">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B4">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B5">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B6">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B7">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B8">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B9">
            <w:pPr>
              <w:widowControl w:val="1"/>
              <w:spacing w:after="0" w:line="240" w:lineRule="auto"/>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BA">
            <w:pPr>
              <w:widowControl w:val="1"/>
              <w:spacing w:after="0" w:line="240" w:lineRule="auto"/>
              <w:rPr>
                <w:rFonts w:ascii="Gulimche" w:cs="Gulimche" w:eastAsia="Gulimche" w:hAnsi="Gulimche"/>
                <w:sz w:val="16"/>
                <w:szCs w:val="16"/>
              </w:rPr>
            </w:pPr>
            <w:r w:rsidDel="00000000" w:rsidR="00000000" w:rsidRPr="00000000">
              <w:rPr>
                <w:rtl w:val="0"/>
              </w:rPr>
            </w:r>
          </w:p>
        </w:tc>
      </w:tr>
      <w:tr>
        <w:trPr>
          <w:cantSplit w:val="1"/>
          <w:tblHeader w:val="0"/>
        </w:trPr>
        <w:tc>
          <w:tcPr>
            <w:shd w:fill="auto" w:val="clear"/>
          </w:tcPr>
          <w:p w:rsidR="00000000" w:rsidDel="00000000" w:rsidP="00000000" w:rsidRDefault="00000000" w:rsidRPr="00000000" w14:paraId="000001BB">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9</w:t>
            </w:r>
          </w:p>
        </w:tc>
        <w:tc>
          <w:tcPr>
            <w:vMerge w:val="continue"/>
            <w:shd w:fill="auto" w:val="clear"/>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BD">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CCTV S/W개발</w:t>
            </w:r>
          </w:p>
        </w:tc>
        <w:tc>
          <w:tcPr>
            <w:shd w:fill="auto" w:val="clear"/>
          </w:tcPr>
          <w:p w:rsidR="00000000" w:rsidDel="00000000" w:rsidP="00000000" w:rsidRDefault="00000000" w:rsidRPr="00000000" w14:paraId="000001BE">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김나영, 김동현</w:t>
            </w:r>
          </w:p>
        </w:tc>
        <w:tc>
          <w:tcPr>
            <w:shd w:fill="auto" w:val="clear"/>
          </w:tcPr>
          <w:p w:rsidR="00000000" w:rsidDel="00000000" w:rsidP="00000000" w:rsidRDefault="00000000" w:rsidRPr="00000000" w14:paraId="000001BF">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2024/03/04</w:t>
            </w:r>
          </w:p>
        </w:tc>
        <w:tc>
          <w:tcPr>
            <w:shd w:fill="auto" w:val="clear"/>
          </w:tcPr>
          <w:p w:rsidR="00000000" w:rsidDel="00000000" w:rsidP="00000000" w:rsidRDefault="00000000" w:rsidRPr="00000000" w14:paraId="000001C0">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2024/03/08</w:t>
            </w:r>
          </w:p>
        </w:tc>
        <w:tc>
          <w:tcPr>
            <w:shd w:fill="d36f68" w:val="clear"/>
          </w:tcPr>
          <w:p w:rsidR="00000000" w:rsidDel="00000000" w:rsidP="00000000" w:rsidRDefault="00000000" w:rsidRPr="00000000" w14:paraId="000001C1">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C2">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C3">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C4">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C5">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C6">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C7">
            <w:pPr>
              <w:widowControl w:val="1"/>
              <w:spacing w:after="0" w:line="240" w:lineRule="auto"/>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C8">
            <w:pPr>
              <w:widowControl w:val="1"/>
              <w:spacing w:after="0" w:line="240" w:lineRule="auto"/>
              <w:rPr>
                <w:rFonts w:ascii="Gulimche" w:cs="Gulimche" w:eastAsia="Gulimche" w:hAnsi="Gulimche"/>
                <w:sz w:val="16"/>
                <w:szCs w:val="16"/>
              </w:rPr>
            </w:pPr>
            <w:r w:rsidDel="00000000" w:rsidR="00000000" w:rsidRPr="00000000">
              <w:rPr>
                <w:rtl w:val="0"/>
              </w:rPr>
            </w:r>
          </w:p>
        </w:tc>
      </w:tr>
      <w:tr>
        <w:trPr>
          <w:cantSplit w:val="1"/>
          <w:tblHeader w:val="0"/>
        </w:trPr>
        <w:tc>
          <w:tcPr>
            <w:shd w:fill="auto" w:val="clear"/>
          </w:tcPr>
          <w:p w:rsidR="00000000" w:rsidDel="00000000" w:rsidP="00000000" w:rsidRDefault="00000000" w:rsidRPr="00000000" w14:paraId="000001C9">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10</w:t>
            </w:r>
          </w:p>
        </w:tc>
        <w:tc>
          <w:tcPr>
            <w:vMerge w:val="continue"/>
            <w:shd w:fill="auto" w:val="clear"/>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CB">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대시보드개발</w:t>
            </w:r>
          </w:p>
        </w:tc>
        <w:tc>
          <w:tcPr>
            <w:shd w:fill="auto" w:val="clear"/>
          </w:tcPr>
          <w:p w:rsidR="00000000" w:rsidDel="00000000" w:rsidP="00000000" w:rsidRDefault="00000000" w:rsidRPr="00000000" w14:paraId="000001CC">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김나영, 김동현</w:t>
            </w:r>
          </w:p>
        </w:tc>
        <w:tc>
          <w:tcPr>
            <w:shd w:fill="auto" w:val="clear"/>
          </w:tcPr>
          <w:p w:rsidR="00000000" w:rsidDel="00000000" w:rsidP="00000000" w:rsidRDefault="00000000" w:rsidRPr="00000000" w14:paraId="000001CD">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2024/03/25</w:t>
            </w:r>
          </w:p>
        </w:tc>
        <w:tc>
          <w:tcPr>
            <w:shd w:fill="auto" w:val="clear"/>
          </w:tcPr>
          <w:p w:rsidR="00000000" w:rsidDel="00000000" w:rsidP="00000000" w:rsidRDefault="00000000" w:rsidRPr="00000000" w14:paraId="000001CE">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2024/03/29</w:t>
            </w:r>
          </w:p>
        </w:tc>
        <w:tc>
          <w:tcPr>
            <w:shd w:fill="ffffff" w:val="clear"/>
          </w:tcPr>
          <w:p w:rsidR="00000000" w:rsidDel="00000000" w:rsidP="00000000" w:rsidRDefault="00000000" w:rsidRPr="00000000" w14:paraId="000001CF">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D0">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D1">
            <w:pPr>
              <w:widowControl w:val="1"/>
              <w:spacing w:after="0" w:line="240" w:lineRule="auto"/>
              <w:rPr>
                <w:rFonts w:ascii="Gulimche" w:cs="Gulimche" w:eastAsia="Gulimche" w:hAnsi="Gulimche"/>
                <w:sz w:val="16"/>
                <w:szCs w:val="16"/>
              </w:rPr>
            </w:pPr>
            <w:r w:rsidDel="00000000" w:rsidR="00000000" w:rsidRPr="00000000">
              <w:rPr>
                <w:rtl w:val="0"/>
              </w:rPr>
            </w:r>
          </w:p>
        </w:tc>
        <w:tc>
          <w:tcPr>
            <w:shd w:fill="d36f68" w:val="clear"/>
          </w:tcPr>
          <w:p w:rsidR="00000000" w:rsidDel="00000000" w:rsidP="00000000" w:rsidRDefault="00000000" w:rsidRPr="00000000" w14:paraId="000001D2">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D3">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D4">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D5">
            <w:pPr>
              <w:widowControl w:val="1"/>
              <w:spacing w:after="0" w:line="240" w:lineRule="auto"/>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D6">
            <w:pPr>
              <w:widowControl w:val="1"/>
              <w:spacing w:after="0" w:line="240" w:lineRule="auto"/>
              <w:rPr>
                <w:rFonts w:ascii="Gulimche" w:cs="Gulimche" w:eastAsia="Gulimche" w:hAnsi="Gulimche"/>
                <w:sz w:val="16"/>
                <w:szCs w:val="16"/>
              </w:rPr>
            </w:pPr>
            <w:r w:rsidDel="00000000" w:rsidR="00000000" w:rsidRPr="00000000">
              <w:rPr>
                <w:rtl w:val="0"/>
              </w:rPr>
            </w:r>
          </w:p>
        </w:tc>
      </w:tr>
      <w:tr>
        <w:trPr>
          <w:cantSplit w:val="1"/>
          <w:tblHeader w:val="0"/>
        </w:trPr>
        <w:tc>
          <w:tcPr>
            <w:shd w:fill="auto" w:val="clear"/>
          </w:tcPr>
          <w:p w:rsidR="00000000" w:rsidDel="00000000" w:rsidP="00000000" w:rsidRDefault="00000000" w:rsidRPr="00000000" w14:paraId="000001D7">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11</w:t>
            </w:r>
          </w:p>
        </w:tc>
        <w:tc>
          <w:tcPr>
            <w:vMerge w:val="restart"/>
            <w:shd w:fill="auto" w:val="clear"/>
          </w:tcPr>
          <w:p w:rsidR="00000000" w:rsidDel="00000000" w:rsidP="00000000" w:rsidRDefault="00000000" w:rsidRPr="00000000" w14:paraId="000001D8">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서버2</w:t>
            </w:r>
          </w:p>
          <w:p w:rsidR="00000000" w:rsidDel="00000000" w:rsidP="00000000" w:rsidRDefault="00000000" w:rsidRPr="00000000" w14:paraId="000001D9">
            <w:pPr>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(해충감지)</w:t>
            </w:r>
          </w:p>
        </w:tc>
        <w:tc>
          <w:tcPr>
            <w:shd w:fill="auto" w:val="clear"/>
          </w:tcPr>
          <w:p w:rsidR="00000000" w:rsidDel="00000000" w:rsidP="00000000" w:rsidRDefault="00000000" w:rsidRPr="00000000" w14:paraId="000001DA">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웹서버설치</w:t>
            </w:r>
          </w:p>
          <w:p w:rsidR="00000000" w:rsidDel="00000000" w:rsidP="00000000" w:rsidRDefault="00000000" w:rsidRPr="00000000" w14:paraId="000001DB">
            <w:pPr>
              <w:widowControl w:val="1"/>
              <w:spacing w:after="0" w:line="240" w:lineRule="auto"/>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DC">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김나영, 김동현</w:t>
            </w:r>
          </w:p>
        </w:tc>
        <w:tc>
          <w:tcPr>
            <w:shd w:fill="auto" w:val="clear"/>
          </w:tcPr>
          <w:p w:rsidR="00000000" w:rsidDel="00000000" w:rsidP="00000000" w:rsidRDefault="00000000" w:rsidRPr="00000000" w14:paraId="000001DD">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2024/03/04</w:t>
            </w:r>
          </w:p>
        </w:tc>
        <w:tc>
          <w:tcPr>
            <w:shd w:fill="auto" w:val="clear"/>
          </w:tcPr>
          <w:p w:rsidR="00000000" w:rsidDel="00000000" w:rsidP="00000000" w:rsidRDefault="00000000" w:rsidRPr="00000000" w14:paraId="000001DE">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2024/03/08</w:t>
            </w:r>
          </w:p>
        </w:tc>
        <w:tc>
          <w:tcPr>
            <w:shd w:fill="d36f68" w:val="clear"/>
          </w:tcPr>
          <w:p w:rsidR="00000000" w:rsidDel="00000000" w:rsidP="00000000" w:rsidRDefault="00000000" w:rsidRPr="00000000" w14:paraId="000001DF">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E0">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E1">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E2">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E3">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E4">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E5">
            <w:pPr>
              <w:widowControl w:val="1"/>
              <w:spacing w:after="0" w:line="240" w:lineRule="auto"/>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E6">
            <w:pPr>
              <w:widowControl w:val="1"/>
              <w:spacing w:after="0" w:line="240" w:lineRule="auto"/>
              <w:rPr>
                <w:rFonts w:ascii="Gulimche" w:cs="Gulimche" w:eastAsia="Gulimche" w:hAnsi="Gulimche"/>
                <w:sz w:val="16"/>
                <w:szCs w:val="16"/>
              </w:rPr>
            </w:pPr>
            <w:r w:rsidDel="00000000" w:rsidR="00000000" w:rsidRPr="00000000">
              <w:rPr>
                <w:rtl w:val="0"/>
              </w:rPr>
            </w:r>
          </w:p>
        </w:tc>
      </w:tr>
      <w:tr>
        <w:trPr>
          <w:cantSplit w:val="1"/>
          <w:tblHeader w:val="0"/>
        </w:trPr>
        <w:tc>
          <w:tcPr>
            <w:shd w:fill="auto" w:val="clear"/>
          </w:tcPr>
          <w:p w:rsidR="00000000" w:rsidDel="00000000" w:rsidP="00000000" w:rsidRDefault="00000000" w:rsidRPr="00000000" w14:paraId="000001E7">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12</w:t>
            </w:r>
          </w:p>
        </w:tc>
        <w:tc>
          <w:tcPr>
            <w:vMerge w:val="continue"/>
            <w:shd w:fill="auto" w:val="clear"/>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E9">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해충감지 S/W개발</w:t>
            </w:r>
          </w:p>
        </w:tc>
        <w:tc>
          <w:tcPr>
            <w:shd w:fill="auto" w:val="clear"/>
          </w:tcPr>
          <w:p w:rsidR="00000000" w:rsidDel="00000000" w:rsidP="00000000" w:rsidRDefault="00000000" w:rsidRPr="00000000" w14:paraId="000001EA">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정혜원, 김나영</w:t>
            </w:r>
          </w:p>
        </w:tc>
        <w:tc>
          <w:tcPr>
            <w:shd w:fill="auto" w:val="clear"/>
          </w:tcPr>
          <w:p w:rsidR="00000000" w:rsidDel="00000000" w:rsidP="00000000" w:rsidRDefault="00000000" w:rsidRPr="00000000" w14:paraId="000001EB">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2024/03/04</w:t>
            </w:r>
          </w:p>
          <w:p w:rsidR="00000000" w:rsidDel="00000000" w:rsidP="00000000" w:rsidRDefault="00000000" w:rsidRPr="00000000" w14:paraId="000001EC">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2024/03/18</w:t>
            </w:r>
          </w:p>
        </w:tc>
        <w:tc>
          <w:tcPr>
            <w:shd w:fill="auto" w:val="clear"/>
          </w:tcPr>
          <w:p w:rsidR="00000000" w:rsidDel="00000000" w:rsidP="00000000" w:rsidRDefault="00000000" w:rsidRPr="00000000" w14:paraId="000001ED">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2024/03/08</w:t>
            </w:r>
          </w:p>
          <w:p w:rsidR="00000000" w:rsidDel="00000000" w:rsidP="00000000" w:rsidRDefault="00000000" w:rsidRPr="00000000" w14:paraId="000001EE">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2024/03/22</w:t>
            </w:r>
          </w:p>
        </w:tc>
        <w:tc>
          <w:tcPr>
            <w:shd w:fill="d36f68" w:val="clear"/>
          </w:tcPr>
          <w:p w:rsidR="00000000" w:rsidDel="00000000" w:rsidP="00000000" w:rsidRDefault="00000000" w:rsidRPr="00000000" w14:paraId="000001EF">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F0">
            <w:pPr>
              <w:widowControl w:val="1"/>
              <w:spacing w:after="0" w:line="240" w:lineRule="auto"/>
              <w:rPr>
                <w:rFonts w:ascii="Gulimche" w:cs="Gulimche" w:eastAsia="Gulimche" w:hAnsi="Gulimche"/>
                <w:sz w:val="16"/>
                <w:szCs w:val="16"/>
              </w:rPr>
            </w:pPr>
            <w:r w:rsidDel="00000000" w:rsidR="00000000" w:rsidRPr="00000000">
              <w:rPr>
                <w:rtl w:val="0"/>
              </w:rPr>
            </w:r>
          </w:p>
        </w:tc>
        <w:tc>
          <w:tcPr>
            <w:shd w:fill="d36f68" w:val="clear"/>
          </w:tcPr>
          <w:p w:rsidR="00000000" w:rsidDel="00000000" w:rsidP="00000000" w:rsidRDefault="00000000" w:rsidRPr="00000000" w14:paraId="000001F1">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F2">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F3">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F4">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F5">
            <w:pPr>
              <w:widowControl w:val="1"/>
              <w:spacing w:after="0" w:line="240" w:lineRule="auto"/>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F6">
            <w:pPr>
              <w:widowControl w:val="1"/>
              <w:spacing w:after="0" w:line="240" w:lineRule="auto"/>
              <w:rPr>
                <w:rFonts w:ascii="Gulimche" w:cs="Gulimche" w:eastAsia="Gulimche" w:hAnsi="Gulimche"/>
                <w:sz w:val="16"/>
                <w:szCs w:val="16"/>
              </w:rPr>
            </w:pPr>
            <w:r w:rsidDel="00000000" w:rsidR="00000000" w:rsidRPr="00000000">
              <w:rPr>
                <w:rtl w:val="0"/>
              </w:rPr>
            </w:r>
          </w:p>
        </w:tc>
      </w:tr>
      <w:tr>
        <w:trPr>
          <w:cantSplit w:val="1"/>
          <w:tblHeader w:val="0"/>
        </w:trPr>
        <w:tc>
          <w:tcPr>
            <w:shd w:fill="auto" w:val="clear"/>
          </w:tcPr>
          <w:p w:rsidR="00000000" w:rsidDel="00000000" w:rsidP="00000000" w:rsidRDefault="00000000" w:rsidRPr="00000000" w14:paraId="000001F7">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13</w:t>
            </w:r>
          </w:p>
        </w:tc>
        <w:tc>
          <w:tcPr>
            <w:vMerge w:val="continue"/>
            <w:shd w:fill="auto" w:val="clear"/>
          </w:tcPr>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1F9">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대시보드개발</w:t>
            </w:r>
          </w:p>
        </w:tc>
        <w:tc>
          <w:tcPr>
            <w:shd w:fill="auto" w:val="clear"/>
          </w:tcPr>
          <w:p w:rsidR="00000000" w:rsidDel="00000000" w:rsidP="00000000" w:rsidRDefault="00000000" w:rsidRPr="00000000" w14:paraId="000001FA">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정혜원, 김나영</w:t>
            </w:r>
          </w:p>
        </w:tc>
        <w:tc>
          <w:tcPr>
            <w:shd w:fill="auto" w:val="clear"/>
          </w:tcPr>
          <w:p w:rsidR="00000000" w:rsidDel="00000000" w:rsidP="00000000" w:rsidRDefault="00000000" w:rsidRPr="00000000" w14:paraId="000001FB">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2024/03/25</w:t>
            </w:r>
          </w:p>
        </w:tc>
        <w:tc>
          <w:tcPr>
            <w:shd w:fill="auto" w:val="clear"/>
          </w:tcPr>
          <w:p w:rsidR="00000000" w:rsidDel="00000000" w:rsidP="00000000" w:rsidRDefault="00000000" w:rsidRPr="00000000" w14:paraId="000001FC">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2024/03/29</w:t>
            </w:r>
          </w:p>
        </w:tc>
        <w:tc>
          <w:tcPr>
            <w:shd w:fill="ffffff" w:val="clear"/>
          </w:tcPr>
          <w:p w:rsidR="00000000" w:rsidDel="00000000" w:rsidP="00000000" w:rsidRDefault="00000000" w:rsidRPr="00000000" w14:paraId="000001FD">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FE">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1FF">
            <w:pPr>
              <w:widowControl w:val="1"/>
              <w:spacing w:after="0" w:line="240" w:lineRule="auto"/>
              <w:rPr>
                <w:rFonts w:ascii="Gulimche" w:cs="Gulimche" w:eastAsia="Gulimche" w:hAnsi="Gulimche"/>
                <w:sz w:val="16"/>
                <w:szCs w:val="16"/>
              </w:rPr>
            </w:pPr>
            <w:r w:rsidDel="00000000" w:rsidR="00000000" w:rsidRPr="00000000">
              <w:rPr>
                <w:rtl w:val="0"/>
              </w:rPr>
            </w:r>
          </w:p>
        </w:tc>
        <w:tc>
          <w:tcPr>
            <w:shd w:fill="d36f68" w:val="clear"/>
          </w:tcPr>
          <w:p w:rsidR="00000000" w:rsidDel="00000000" w:rsidP="00000000" w:rsidRDefault="00000000" w:rsidRPr="00000000" w14:paraId="00000200">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01">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02">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03">
            <w:pPr>
              <w:widowControl w:val="1"/>
              <w:spacing w:after="0" w:line="240" w:lineRule="auto"/>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204">
            <w:pPr>
              <w:widowControl w:val="1"/>
              <w:spacing w:after="0" w:line="240" w:lineRule="auto"/>
              <w:rPr>
                <w:rFonts w:ascii="Gulimche" w:cs="Gulimche" w:eastAsia="Gulimche" w:hAnsi="Gulimche"/>
                <w:sz w:val="16"/>
                <w:szCs w:val="16"/>
              </w:rPr>
            </w:pPr>
            <w:r w:rsidDel="00000000" w:rsidR="00000000" w:rsidRPr="00000000">
              <w:rPr>
                <w:rtl w:val="0"/>
              </w:rPr>
            </w:r>
          </w:p>
        </w:tc>
      </w:tr>
      <w:tr>
        <w:trPr>
          <w:cantSplit w:val="1"/>
          <w:tblHeader w:val="0"/>
        </w:trPr>
        <w:tc>
          <w:tcPr>
            <w:shd w:fill="auto" w:val="clear"/>
          </w:tcPr>
          <w:p w:rsidR="00000000" w:rsidDel="00000000" w:rsidP="00000000" w:rsidRDefault="00000000" w:rsidRPr="00000000" w14:paraId="00000205">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14</w:t>
            </w:r>
          </w:p>
        </w:tc>
        <w:tc>
          <w:tcPr>
            <w:vMerge w:val="restart"/>
            <w:shd w:fill="auto" w:val="clear"/>
          </w:tcPr>
          <w:p w:rsidR="00000000" w:rsidDel="00000000" w:rsidP="00000000" w:rsidRDefault="00000000" w:rsidRPr="00000000" w14:paraId="00000206">
            <w:pPr>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테스트</w:t>
            </w:r>
          </w:p>
        </w:tc>
        <w:tc>
          <w:tcPr>
            <w:shd w:fill="auto" w:val="clear"/>
          </w:tcPr>
          <w:p w:rsidR="00000000" w:rsidDel="00000000" w:rsidP="00000000" w:rsidRDefault="00000000" w:rsidRPr="00000000" w14:paraId="00000207">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대시보드테스트</w:t>
            </w:r>
          </w:p>
          <w:p w:rsidR="00000000" w:rsidDel="00000000" w:rsidP="00000000" w:rsidRDefault="00000000" w:rsidRPr="00000000" w14:paraId="00000208">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(서버1,서버2)</w:t>
            </w:r>
          </w:p>
        </w:tc>
        <w:tc>
          <w:tcPr>
            <w:shd w:fill="auto" w:val="clear"/>
          </w:tcPr>
          <w:p w:rsidR="00000000" w:rsidDel="00000000" w:rsidP="00000000" w:rsidRDefault="00000000" w:rsidRPr="00000000" w14:paraId="00000209">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정혜원, 김나영, 김동현</w:t>
            </w:r>
          </w:p>
        </w:tc>
        <w:tc>
          <w:tcPr>
            <w:shd w:fill="auto" w:val="clear"/>
          </w:tcPr>
          <w:p w:rsidR="00000000" w:rsidDel="00000000" w:rsidP="00000000" w:rsidRDefault="00000000" w:rsidRPr="00000000" w14:paraId="0000020A">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2024/04/01</w:t>
            </w:r>
          </w:p>
        </w:tc>
        <w:tc>
          <w:tcPr>
            <w:shd w:fill="auto" w:val="clear"/>
          </w:tcPr>
          <w:p w:rsidR="00000000" w:rsidDel="00000000" w:rsidP="00000000" w:rsidRDefault="00000000" w:rsidRPr="00000000" w14:paraId="0000020B">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2024/04/05</w:t>
            </w:r>
          </w:p>
        </w:tc>
        <w:tc>
          <w:tcPr>
            <w:shd w:fill="ffffff" w:val="clear"/>
          </w:tcPr>
          <w:p w:rsidR="00000000" w:rsidDel="00000000" w:rsidP="00000000" w:rsidRDefault="00000000" w:rsidRPr="00000000" w14:paraId="0000020C">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0D">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0E">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0F">
            <w:pPr>
              <w:widowControl w:val="1"/>
              <w:spacing w:after="0" w:line="240" w:lineRule="auto"/>
              <w:rPr>
                <w:rFonts w:ascii="Gulimche" w:cs="Gulimche" w:eastAsia="Gulimche" w:hAnsi="Gulimche"/>
                <w:sz w:val="16"/>
                <w:szCs w:val="16"/>
              </w:rPr>
            </w:pPr>
            <w:r w:rsidDel="00000000" w:rsidR="00000000" w:rsidRPr="00000000">
              <w:rPr>
                <w:rtl w:val="0"/>
              </w:rPr>
            </w:r>
          </w:p>
        </w:tc>
        <w:tc>
          <w:tcPr>
            <w:shd w:fill="d36f68" w:val="clear"/>
          </w:tcPr>
          <w:p w:rsidR="00000000" w:rsidDel="00000000" w:rsidP="00000000" w:rsidRDefault="00000000" w:rsidRPr="00000000" w14:paraId="00000210">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11">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12">
            <w:pPr>
              <w:widowControl w:val="1"/>
              <w:spacing w:after="0" w:line="240" w:lineRule="auto"/>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213">
            <w:pPr>
              <w:widowControl w:val="1"/>
              <w:spacing w:after="0" w:line="240" w:lineRule="auto"/>
              <w:rPr>
                <w:rFonts w:ascii="Gulimche" w:cs="Gulimche" w:eastAsia="Gulimche" w:hAnsi="Gulimche"/>
                <w:sz w:val="16"/>
                <w:szCs w:val="16"/>
              </w:rPr>
            </w:pPr>
            <w:r w:rsidDel="00000000" w:rsidR="00000000" w:rsidRPr="00000000">
              <w:rPr>
                <w:rtl w:val="0"/>
              </w:rPr>
            </w:r>
          </w:p>
        </w:tc>
      </w:tr>
      <w:tr>
        <w:trPr>
          <w:cantSplit w:val="1"/>
          <w:tblHeader w:val="0"/>
        </w:trPr>
        <w:tc>
          <w:tcPr>
            <w:shd w:fill="auto" w:val="clear"/>
          </w:tcPr>
          <w:p w:rsidR="00000000" w:rsidDel="00000000" w:rsidP="00000000" w:rsidRDefault="00000000" w:rsidRPr="00000000" w14:paraId="00000214">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15</w:t>
            </w:r>
          </w:p>
        </w:tc>
        <w:tc>
          <w:tcPr>
            <w:vMerge w:val="continue"/>
            <w:shd w:fill="auto" w:val="clear"/>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216">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하드웨어테스트</w:t>
            </w:r>
          </w:p>
        </w:tc>
        <w:tc>
          <w:tcPr>
            <w:shd w:fill="auto" w:val="clear"/>
          </w:tcPr>
          <w:p w:rsidR="00000000" w:rsidDel="00000000" w:rsidP="00000000" w:rsidRDefault="00000000" w:rsidRPr="00000000" w14:paraId="00000217">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정혜원, 김나영, 김동현</w:t>
            </w:r>
          </w:p>
        </w:tc>
        <w:tc>
          <w:tcPr>
            <w:shd w:fill="auto" w:val="clear"/>
          </w:tcPr>
          <w:p w:rsidR="00000000" w:rsidDel="00000000" w:rsidP="00000000" w:rsidRDefault="00000000" w:rsidRPr="00000000" w14:paraId="00000218">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2024/04/08</w:t>
            </w:r>
          </w:p>
        </w:tc>
        <w:tc>
          <w:tcPr>
            <w:shd w:fill="auto" w:val="clear"/>
          </w:tcPr>
          <w:p w:rsidR="00000000" w:rsidDel="00000000" w:rsidP="00000000" w:rsidRDefault="00000000" w:rsidRPr="00000000" w14:paraId="00000219">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2024/04/12</w:t>
            </w:r>
          </w:p>
        </w:tc>
        <w:tc>
          <w:tcPr>
            <w:shd w:fill="ffffff" w:val="clear"/>
          </w:tcPr>
          <w:p w:rsidR="00000000" w:rsidDel="00000000" w:rsidP="00000000" w:rsidRDefault="00000000" w:rsidRPr="00000000" w14:paraId="0000021A">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1B">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1C">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1D">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1E">
            <w:pPr>
              <w:widowControl w:val="1"/>
              <w:spacing w:after="0" w:line="240" w:lineRule="auto"/>
              <w:rPr>
                <w:rFonts w:ascii="Gulimche" w:cs="Gulimche" w:eastAsia="Gulimche" w:hAnsi="Gulimche"/>
                <w:sz w:val="16"/>
                <w:szCs w:val="16"/>
              </w:rPr>
            </w:pPr>
            <w:r w:rsidDel="00000000" w:rsidR="00000000" w:rsidRPr="00000000">
              <w:rPr>
                <w:rtl w:val="0"/>
              </w:rPr>
            </w:r>
          </w:p>
        </w:tc>
        <w:tc>
          <w:tcPr>
            <w:shd w:fill="d36f68" w:val="clear"/>
          </w:tcPr>
          <w:p w:rsidR="00000000" w:rsidDel="00000000" w:rsidP="00000000" w:rsidRDefault="00000000" w:rsidRPr="00000000" w14:paraId="0000021F">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20">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21">
            <w:pPr>
              <w:widowControl w:val="1"/>
              <w:spacing w:after="0" w:line="240" w:lineRule="auto"/>
              <w:rPr>
                <w:rFonts w:ascii="Gulimche" w:cs="Gulimche" w:eastAsia="Gulimche" w:hAnsi="Gulimche"/>
                <w:sz w:val="16"/>
                <w:szCs w:val="16"/>
              </w:rPr>
            </w:pPr>
            <w:r w:rsidDel="00000000" w:rsidR="00000000" w:rsidRPr="00000000">
              <w:rPr>
                <w:rtl w:val="0"/>
              </w:rPr>
            </w:r>
          </w:p>
        </w:tc>
      </w:tr>
      <w:tr>
        <w:trPr>
          <w:cantSplit w:val="1"/>
          <w:tblHeader w:val="0"/>
        </w:trPr>
        <w:tc>
          <w:tcPr>
            <w:shd w:fill="auto" w:val="clear"/>
          </w:tcPr>
          <w:p w:rsidR="00000000" w:rsidDel="00000000" w:rsidP="00000000" w:rsidRDefault="00000000" w:rsidRPr="00000000" w14:paraId="00000222">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16</w:t>
            </w:r>
          </w:p>
        </w:tc>
        <w:tc>
          <w:tcPr>
            <w:vMerge w:val="continue"/>
            <w:shd w:fill="auto" w:val="clear"/>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224">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식물성장 과정 관찰</w:t>
            </w:r>
          </w:p>
        </w:tc>
        <w:tc>
          <w:tcPr>
            <w:shd w:fill="auto" w:val="clear"/>
          </w:tcPr>
          <w:p w:rsidR="00000000" w:rsidDel="00000000" w:rsidP="00000000" w:rsidRDefault="00000000" w:rsidRPr="00000000" w14:paraId="00000225">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정혜원, 김나영</w:t>
            </w:r>
          </w:p>
        </w:tc>
        <w:tc>
          <w:tcPr>
            <w:shd w:fill="auto" w:val="clear"/>
          </w:tcPr>
          <w:p w:rsidR="00000000" w:rsidDel="00000000" w:rsidP="00000000" w:rsidRDefault="00000000" w:rsidRPr="00000000" w14:paraId="00000226">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2024/04/15</w:t>
            </w:r>
          </w:p>
        </w:tc>
        <w:tc>
          <w:tcPr>
            <w:shd w:fill="auto" w:val="clear"/>
          </w:tcPr>
          <w:p w:rsidR="00000000" w:rsidDel="00000000" w:rsidP="00000000" w:rsidRDefault="00000000" w:rsidRPr="00000000" w14:paraId="00000227">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2024/04/19</w:t>
            </w:r>
          </w:p>
        </w:tc>
        <w:tc>
          <w:tcPr>
            <w:shd w:fill="ffffff" w:val="clear"/>
          </w:tcPr>
          <w:p w:rsidR="00000000" w:rsidDel="00000000" w:rsidP="00000000" w:rsidRDefault="00000000" w:rsidRPr="00000000" w14:paraId="00000228">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29">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2A">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2B">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2C">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2D">
            <w:pPr>
              <w:widowControl w:val="1"/>
              <w:spacing w:after="0" w:line="240" w:lineRule="auto"/>
              <w:rPr>
                <w:rFonts w:ascii="Gulimche" w:cs="Gulimche" w:eastAsia="Gulimche" w:hAnsi="Gulimche"/>
                <w:sz w:val="16"/>
                <w:szCs w:val="16"/>
              </w:rPr>
            </w:pPr>
            <w:r w:rsidDel="00000000" w:rsidR="00000000" w:rsidRPr="00000000">
              <w:rPr>
                <w:rtl w:val="0"/>
              </w:rPr>
            </w:r>
          </w:p>
        </w:tc>
        <w:tc>
          <w:tcPr>
            <w:shd w:fill="d36f68" w:val="clear"/>
          </w:tcPr>
          <w:p w:rsidR="00000000" w:rsidDel="00000000" w:rsidP="00000000" w:rsidRDefault="00000000" w:rsidRPr="00000000" w14:paraId="0000022E">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2F">
            <w:pPr>
              <w:widowControl w:val="1"/>
              <w:spacing w:after="0" w:line="240" w:lineRule="auto"/>
              <w:rPr>
                <w:rFonts w:ascii="Gulimche" w:cs="Gulimche" w:eastAsia="Gulimche" w:hAnsi="Gulimche"/>
                <w:sz w:val="16"/>
                <w:szCs w:val="16"/>
              </w:rPr>
            </w:pPr>
            <w:r w:rsidDel="00000000" w:rsidR="00000000" w:rsidRPr="00000000">
              <w:rPr>
                <w:rtl w:val="0"/>
              </w:rPr>
            </w:r>
          </w:p>
        </w:tc>
      </w:tr>
      <w:tr>
        <w:trPr>
          <w:cantSplit w:val="1"/>
          <w:tblHeader w:val="0"/>
        </w:trPr>
        <w:tc>
          <w:tcPr>
            <w:shd w:fill="auto" w:val="clear"/>
          </w:tcPr>
          <w:p w:rsidR="00000000" w:rsidDel="00000000" w:rsidP="00000000" w:rsidRDefault="00000000" w:rsidRPr="00000000" w14:paraId="00000230">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17</w:t>
            </w:r>
          </w:p>
        </w:tc>
        <w:tc>
          <w:tcPr>
            <w:vMerge w:val="continue"/>
            <w:shd w:fill="auto" w:val="clear"/>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232">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해충감지테스트</w:t>
            </w:r>
          </w:p>
        </w:tc>
        <w:tc>
          <w:tcPr>
            <w:shd w:fill="auto" w:val="clear"/>
          </w:tcPr>
          <w:p w:rsidR="00000000" w:rsidDel="00000000" w:rsidP="00000000" w:rsidRDefault="00000000" w:rsidRPr="00000000" w14:paraId="00000233">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정혜원, 김나영</w:t>
            </w:r>
          </w:p>
        </w:tc>
        <w:tc>
          <w:tcPr>
            <w:shd w:fill="auto" w:val="clear"/>
          </w:tcPr>
          <w:p w:rsidR="00000000" w:rsidDel="00000000" w:rsidP="00000000" w:rsidRDefault="00000000" w:rsidRPr="00000000" w14:paraId="00000234">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2024/04/15</w:t>
            </w:r>
          </w:p>
        </w:tc>
        <w:tc>
          <w:tcPr>
            <w:shd w:fill="auto" w:val="clear"/>
          </w:tcPr>
          <w:p w:rsidR="00000000" w:rsidDel="00000000" w:rsidP="00000000" w:rsidRDefault="00000000" w:rsidRPr="00000000" w14:paraId="00000235">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2024/04/19</w:t>
            </w:r>
          </w:p>
        </w:tc>
        <w:tc>
          <w:tcPr>
            <w:shd w:fill="ffffff" w:val="clear"/>
          </w:tcPr>
          <w:p w:rsidR="00000000" w:rsidDel="00000000" w:rsidP="00000000" w:rsidRDefault="00000000" w:rsidRPr="00000000" w14:paraId="00000236">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37">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38">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39">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3A">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3B">
            <w:pPr>
              <w:widowControl w:val="1"/>
              <w:spacing w:after="0" w:line="240" w:lineRule="auto"/>
              <w:rPr>
                <w:rFonts w:ascii="Gulimche" w:cs="Gulimche" w:eastAsia="Gulimche" w:hAnsi="Gulimche"/>
                <w:sz w:val="16"/>
                <w:szCs w:val="16"/>
              </w:rPr>
            </w:pPr>
            <w:r w:rsidDel="00000000" w:rsidR="00000000" w:rsidRPr="00000000">
              <w:rPr>
                <w:rtl w:val="0"/>
              </w:rPr>
            </w:r>
          </w:p>
        </w:tc>
        <w:tc>
          <w:tcPr>
            <w:shd w:fill="d36f68" w:val="clear"/>
          </w:tcPr>
          <w:p w:rsidR="00000000" w:rsidDel="00000000" w:rsidP="00000000" w:rsidRDefault="00000000" w:rsidRPr="00000000" w14:paraId="0000023C">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3D">
            <w:pPr>
              <w:widowControl w:val="1"/>
              <w:spacing w:after="0" w:line="240" w:lineRule="auto"/>
              <w:rPr>
                <w:rFonts w:ascii="Gulimche" w:cs="Gulimche" w:eastAsia="Gulimche" w:hAnsi="Gulimche"/>
                <w:sz w:val="16"/>
                <w:szCs w:val="16"/>
              </w:rPr>
            </w:pPr>
            <w:r w:rsidDel="00000000" w:rsidR="00000000" w:rsidRPr="00000000">
              <w:rPr>
                <w:rtl w:val="0"/>
              </w:rPr>
            </w:r>
          </w:p>
        </w:tc>
      </w:tr>
      <w:tr>
        <w:trPr>
          <w:cantSplit w:val="1"/>
          <w:tblHeader w:val="0"/>
        </w:trPr>
        <w:tc>
          <w:tcPr>
            <w:shd w:fill="auto" w:val="clear"/>
          </w:tcPr>
          <w:p w:rsidR="00000000" w:rsidDel="00000000" w:rsidP="00000000" w:rsidRDefault="00000000" w:rsidRPr="00000000" w14:paraId="0000023E">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18</w:t>
            </w:r>
          </w:p>
        </w:tc>
        <w:tc>
          <w:tcPr>
            <w:vMerge w:val="continue"/>
            <w:shd w:fill="auto" w:val="clear"/>
          </w:tcPr>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ulimche" w:cs="Gulimche" w:eastAsia="Gulimche" w:hAnsi="Gulimche"/>
                <w:sz w:val="16"/>
                <w:szCs w:val="16"/>
              </w:rPr>
            </w:pPr>
            <w:r w:rsidDel="00000000" w:rsidR="00000000" w:rsidRPr="00000000">
              <w:rPr>
                <w:rtl w:val="0"/>
              </w:rPr>
            </w:r>
          </w:p>
        </w:tc>
        <w:tc>
          <w:tcPr>
            <w:shd w:fill="auto" w:val="clear"/>
          </w:tcPr>
          <w:p w:rsidR="00000000" w:rsidDel="00000000" w:rsidP="00000000" w:rsidRDefault="00000000" w:rsidRPr="00000000" w14:paraId="00000240">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통합테스트</w:t>
            </w:r>
          </w:p>
        </w:tc>
        <w:tc>
          <w:tcPr>
            <w:shd w:fill="auto" w:val="clear"/>
          </w:tcPr>
          <w:p w:rsidR="00000000" w:rsidDel="00000000" w:rsidP="00000000" w:rsidRDefault="00000000" w:rsidRPr="00000000" w14:paraId="00000241">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정혜원, 김나영, 김동현</w:t>
            </w:r>
          </w:p>
        </w:tc>
        <w:tc>
          <w:tcPr>
            <w:shd w:fill="auto" w:val="clear"/>
          </w:tcPr>
          <w:p w:rsidR="00000000" w:rsidDel="00000000" w:rsidP="00000000" w:rsidRDefault="00000000" w:rsidRPr="00000000" w14:paraId="00000242">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2024/04/15</w:t>
            </w:r>
          </w:p>
        </w:tc>
        <w:tc>
          <w:tcPr>
            <w:shd w:fill="auto" w:val="clear"/>
          </w:tcPr>
          <w:p w:rsidR="00000000" w:rsidDel="00000000" w:rsidP="00000000" w:rsidRDefault="00000000" w:rsidRPr="00000000" w14:paraId="00000243">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2024/04/19</w:t>
            </w:r>
          </w:p>
        </w:tc>
        <w:tc>
          <w:tcPr>
            <w:shd w:fill="ffffff" w:val="clear"/>
          </w:tcPr>
          <w:p w:rsidR="00000000" w:rsidDel="00000000" w:rsidP="00000000" w:rsidRDefault="00000000" w:rsidRPr="00000000" w14:paraId="00000244">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45">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46">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47">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48">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49">
            <w:pPr>
              <w:widowControl w:val="1"/>
              <w:spacing w:after="0" w:line="240" w:lineRule="auto"/>
              <w:rPr>
                <w:rFonts w:ascii="Gulimche" w:cs="Gulimche" w:eastAsia="Gulimche" w:hAnsi="Gulimche"/>
                <w:sz w:val="16"/>
                <w:szCs w:val="16"/>
              </w:rPr>
            </w:pPr>
            <w:r w:rsidDel="00000000" w:rsidR="00000000" w:rsidRPr="00000000">
              <w:rPr>
                <w:rtl w:val="0"/>
              </w:rPr>
            </w:r>
          </w:p>
        </w:tc>
        <w:tc>
          <w:tcPr>
            <w:shd w:fill="d36f68" w:val="clear"/>
          </w:tcPr>
          <w:p w:rsidR="00000000" w:rsidDel="00000000" w:rsidP="00000000" w:rsidRDefault="00000000" w:rsidRPr="00000000" w14:paraId="0000024A">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4B">
            <w:pPr>
              <w:widowControl w:val="1"/>
              <w:spacing w:after="0" w:line="240" w:lineRule="auto"/>
              <w:rPr>
                <w:rFonts w:ascii="Gulimche" w:cs="Gulimche" w:eastAsia="Gulimche" w:hAnsi="Gulimche"/>
                <w:sz w:val="16"/>
                <w:szCs w:val="16"/>
              </w:rPr>
            </w:pPr>
            <w:r w:rsidDel="00000000" w:rsidR="00000000" w:rsidRPr="00000000">
              <w:rPr>
                <w:rtl w:val="0"/>
              </w:rPr>
            </w:r>
          </w:p>
        </w:tc>
      </w:tr>
      <w:tr>
        <w:trPr>
          <w:cantSplit w:val="1"/>
          <w:trHeight w:val="269" w:hRule="atLeast"/>
          <w:tblHeader w:val="0"/>
        </w:trPr>
        <w:tc>
          <w:tcPr>
            <w:shd w:fill="auto" w:val="clear"/>
          </w:tcPr>
          <w:p w:rsidR="00000000" w:rsidDel="00000000" w:rsidP="00000000" w:rsidRDefault="00000000" w:rsidRPr="00000000" w14:paraId="0000024C">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19</w:t>
            </w:r>
          </w:p>
        </w:tc>
        <w:tc>
          <w:tcPr>
            <w:gridSpan w:val="2"/>
            <w:shd w:fill="auto" w:val="clear"/>
          </w:tcPr>
          <w:p w:rsidR="00000000" w:rsidDel="00000000" w:rsidP="00000000" w:rsidRDefault="00000000" w:rsidRPr="00000000" w14:paraId="0000024D">
            <w:pPr>
              <w:widowControl w:val="1"/>
              <w:spacing w:after="0" w:line="240" w:lineRule="auto"/>
              <w:jc w:val="center"/>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문서작업</w:t>
            </w:r>
          </w:p>
        </w:tc>
        <w:tc>
          <w:tcPr>
            <w:shd w:fill="auto" w:val="clear"/>
          </w:tcPr>
          <w:p w:rsidR="00000000" w:rsidDel="00000000" w:rsidP="00000000" w:rsidRDefault="00000000" w:rsidRPr="00000000" w14:paraId="0000024F">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정혜원, 김나영, 김동현</w:t>
            </w:r>
          </w:p>
        </w:tc>
        <w:tc>
          <w:tcPr>
            <w:shd w:fill="auto" w:val="clear"/>
          </w:tcPr>
          <w:p w:rsidR="00000000" w:rsidDel="00000000" w:rsidP="00000000" w:rsidRDefault="00000000" w:rsidRPr="00000000" w14:paraId="00000250">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2024/04/22</w:t>
            </w:r>
          </w:p>
        </w:tc>
        <w:tc>
          <w:tcPr>
            <w:shd w:fill="auto" w:val="clear"/>
          </w:tcPr>
          <w:p w:rsidR="00000000" w:rsidDel="00000000" w:rsidP="00000000" w:rsidRDefault="00000000" w:rsidRPr="00000000" w14:paraId="00000251">
            <w:pPr>
              <w:widowControl w:val="1"/>
              <w:spacing w:after="0" w:line="240" w:lineRule="auto"/>
              <w:rPr>
                <w:rFonts w:ascii="Gulimche" w:cs="Gulimche" w:eastAsia="Gulimche" w:hAnsi="Gulimche"/>
                <w:sz w:val="16"/>
                <w:szCs w:val="16"/>
              </w:rPr>
            </w:pPr>
            <w:r w:rsidDel="00000000" w:rsidR="00000000" w:rsidRPr="00000000">
              <w:rPr>
                <w:rFonts w:ascii="Gulimche" w:cs="Gulimche" w:eastAsia="Gulimche" w:hAnsi="Gulimche"/>
                <w:sz w:val="16"/>
                <w:szCs w:val="16"/>
                <w:rtl w:val="0"/>
              </w:rPr>
              <w:t xml:space="preserve">2024/04/26</w:t>
            </w:r>
          </w:p>
        </w:tc>
        <w:tc>
          <w:tcPr>
            <w:shd w:fill="ffffff" w:val="clear"/>
          </w:tcPr>
          <w:p w:rsidR="00000000" w:rsidDel="00000000" w:rsidP="00000000" w:rsidRDefault="00000000" w:rsidRPr="00000000" w14:paraId="00000252">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53">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54">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55">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56">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57">
            <w:pPr>
              <w:widowControl w:val="1"/>
              <w:spacing w:after="0" w:line="240" w:lineRule="auto"/>
              <w:rPr>
                <w:rFonts w:ascii="Gulimche" w:cs="Gulimche" w:eastAsia="Gulimche" w:hAnsi="Gulimche"/>
                <w:sz w:val="16"/>
                <w:szCs w:val="16"/>
              </w:rPr>
            </w:pPr>
            <w:r w:rsidDel="00000000" w:rsidR="00000000" w:rsidRPr="00000000">
              <w:rPr>
                <w:rtl w:val="0"/>
              </w:rPr>
            </w:r>
          </w:p>
        </w:tc>
        <w:tc>
          <w:tcPr>
            <w:shd w:fill="ffffff" w:val="clear"/>
          </w:tcPr>
          <w:p w:rsidR="00000000" w:rsidDel="00000000" w:rsidP="00000000" w:rsidRDefault="00000000" w:rsidRPr="00000000" w14:paraId="00000258">
            <w:pPr>
              <w:widowControl w:val="1"/>
              <w:spacing w:after="0" w:line="240" w:lineRule="auto"/>
              <w:rPr>
                <w:rFonts w:ascii="Gulimche" w:cs="Gulimche" w:eastAsia="Gulimche" w:hAnsi="Gulimche"/>
                <w:sz w:val="16"/>
                <w:szCs w:val="16"/>
              </w:rPr>
            </w:pPr>
            <w:r w:rsidDel="00000000" w:rsidR="00000000" w:rsidRPr="00000000">
              <w:rPr>
                <w:rtl w:val="0"/>
              </w:rPr>
            </w:r>
          </w:p>
        </w:tc>
        <w:tc>
          <w:tcPr>
            <w:shd w:fill="d36f68" w:val="clear"/>
          </w:tcPr>
          <w:p w:rsidR="00000000" w:rsidDel="00000000" w:rsidP="00000000" w:rsidRDefault="00000000" w:rsidRPr="00000000" w14:paraId="00000259">
            <w:pPr>
              <w:widowControl w:val="1"/>
              <w:spacing w:after="0" w:line="240" w:lineRule="auto"/>
              <w:rPr>
                <w:rFonts w:ascii="Gulimche" w:cs="Gulimche" w:eastAsia="Gulimche" w:hAnsi="Gulimche"/>
                <w:sz w:val="16"/>
                <w:szCs w:val="16"/>
              </w:rPr>
            </w:pPr>
            <w:r w:rsidDel="00000000" w:rsidR="00000000" w:rsidRPr="00000000">
              <w:rPr>
                <w:rtl w:val="0"/>
              </w:rPr>
            </w:r>
          </w:p>
        </w:tc>
      </w:tr>
    </w:tbl>
    <w:p w:rsidR="00000000" w:rsidDel="00000000" w:rsidP="00000000" w:rsidRDefault="00000000" w:rsidRPr="00000000" w14:paraId="0000025A">
      <w:pPr>
        <w:jc w:val="left"/>
        <w:rPr>
          <w:rFonts w:ascii="Gulimche" w:cs="Gulimche" w:eastAsia="Gulimche" w:hAnsi="Gulimche"/>
          <w:sz w:val="28"/>
          <w:szCs w:val="28"/>
        </w:rPr>
        <w:sectPr>
          <w:type w:val="nextPage"/>
          <w:pgSz w:h="11906" w:w="16838" w:orient="landscape"/>
          <w:pgMar w:bottom="1440" w:top="1440" w:left="1440" w:right="1701" w:header="851" w:footer="992"/>
        </w:sectPr>
      </w:pPr>
      <w:r w:rsidDel="00000000" w:rsidR="00000000" w:rsidRPr="00000000">
        <w:rPr>
          <w:rtl w:val="0"/>
        </w:rPr>
      </w:r>
    </w:p>
    <w:p w:rsidR="00000000" w:rsidDel="00000000" w:rsidP="00000000" w:rsidRDefault="00000000" w:rsidRPr="00000000" w14:paraId="0000025B">
      <w:pPr>
        <w:pStyle w:val="Heading2"/>
        <w:jc w:val="left"/>
        <w:rPr/>
      </w:pPr>
      <w:bookmarkStart w:colFirst="0" w:colLast="0" w:name="_heading=h.rom66mxmrhee" w:id="16"/>
      <w:bookmarkEnd w:id="16"/>
      <w:r w:rsidDel="00000000" w:rsidR="00000000" w:rsidRPr="00000000">
        <w:rPr>
          <w:rtl w:val="0"/>
        </w:rPr>
        <w:t xml:space="preserve">5.2 산출물 처리 계획</w:t>
      </w:r>
    </w:p>
    <w:p w:rsidR="00000000" w:rsidDel="00000000" w:rsidP="00000000" w:rsidRDefault="00000000" w:rsidRPr="00000000" w14:paraId="0000025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재배된 무순 및 상추는 공급하는 물에 이물질이 포함되어 폐기처리함.</w:t>
      </w:r>
    </w:p>
    <w:p w:rsidR="00000000" w:rsidDel="00000000" w:rsidP="00000000" w:rsidRDefault="00000000" w:rsidRPr="00000000" w14:paraId="0000025D">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25E">
      <w:pPr>
        <w:pStyle w:val="Heading1"/>
        <w:jc w:val="left"/>
        <w:rPr/>
      </w:pPr>
      <w:bookmarkStart w:colFirst="0" w:colLast="0" w:name="_heading=h.xtrkrnen1uh6" w:id="17"/>
      <w:bookmarkEnd w:id="17"/>
      <w:r w:rsidDel="00000000" w:rsidR="00000000" w:rsidRPr="00000000">
        <w:rPr>
          <w:rtl w:val="0"/>
        </w:rPr>
        <w:t xml:space="preserve">6. 프로젝트 관리</w:t>
      </w:r>
    </w:p>
    <w:p w:rsidR="00000000" w:rsidDel="00000000" w:rsidP="00000000" w:rsidRDefault="00000000" w:rsidRPr="00000000" w14:paraId="0000025F">
      <w:pPr>
        <w:pStyle w:val="Heading2"/>
        <w:jc w:val="left"/>
        <w:rPr/>
      </w:pPr>
      <w:bookmarkStart w:colFirst="0" w:colLast="0" w:name="_heading=h.v238i3d1rgvc" w:id="18"/>
      <w:bookmarkEnd w:id="18"/>
      <w:r w:rsidDel="00000000" w:rsidR="00000000" w:rsidRPr="00000000">
        <w:rPr>
          <w:rtl w:val="0"/>
        </w:rPr>
        <w:t xml:space="preserve">6.1 프로젝트 세부 내용</w:t>
      </w:r>
    </w:p>
    <w:p w:rsidR="00000000" w:rsidDel="00000000" w:rsidP="00000000" w:rsidRDefault="00000000" w:rsidRPr="00000000" w14:paraId="0000026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순서도</w:t>
      </w:r>
    </w:p>
    <w:p w:rsidR="00000000" w:rsidDel="00000000" w:rsidP="00000000" w:rsidRDefault="00000000" w:rsidRPr="00000000" w14:paraId="00000261">
      <w:pPr>
        <w:jc w:val="left"/>
        <w:rPr>
          <w:rFonts w:ascii="Gulimche" w:cs="Gulimche" w:eastAsia="Gulimche" w:hAnsi="Gulimche"/>
          <w:sz w:val="28"/>
          <w:szCs w:val="28"/>
        </w:rPr>
      </w:pPr>
      <w:r w:rsidDel="00000000" w:rsidR="00000000" w:rsidRPr="00000000">
        <w:rPr/>
        <w:drawing>
          <wp:inline distB="0" distT="0" distL="180" distR="180">
            <wp:extent cx="5029200" cy="3432901"/>
            <wp:effectExtent b="0" l="0" r="0" t="0"/>
            <wp:docPr id="2052" name="image9.png"/>
            <a:graphic>
              <a:graphicData uri="http://schemas.openxmlformats.org/drawingml/2006/picture">
                <pic:pic>
                  <pic:nvPicPr>
                    <pic:cNvPr id="0" name="image9.png"/>
                    <pic:cNvPicPr preferRelativeResize="0"/>
                  </pic:nvPicPr>
                  <pic:blipFill>
                    <a:blip r:embed="rId22"/>
                    <a:srcRect b="36687" l="0" r="0" t="4197"/>
                    <a:stretch>
                      <a:fillRect/>
                    </a:stretch>
                  </pic:blipFill>
                  <pic:spPr>
                    <a:xfrm>
                      <a:off x="0" y="0"/>
                      <a:ext cx="5029200" cy="3432901"/>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jc w:val="left"/>
        <w:rPr>
          <w:rFonts w:ascii="Gulimche" w:cs="Gulimche" w:eastAsia="Gulimche" w:hAnsi="Gulimche"/>
          <w:sz w:val="28"/>
          <w:szCs w:val="28"/>
        </w:rPr>
      </w:pPr>
      <w:r w:rsidDel="00000000" w:rsidR="00000000" w:rsidRPr="00000000">
        <w:rPr/>
        <w:drawing>
          <wp:inline distB="0" distT="0" distL="180" distR="180">
            <wp:extent cx="5029200" cy="1888436"/>
            <wp:effectExtent b="0" l="0" r="0" t="0"/>
            <wp:docPr id="2058" name="image9.png"/>
            <a:graphic>
              <a:graphicData uri="http://schemas.openxmlformats.org/drawingml/2006/picture">
                <pic:pic>
                  <pic:nvPicPr>
                    <pic:cNvPr id="0" name="image9.png"/>
                    <pic:cNvPicPr preferRelativeResize="0"/>
                  </pic:nvPicPr>
                  <pic:blipFill>
                    <a:blip r:embed="rId22"/>
                    <a:srcRect b="1356" l="0" r="0" t="66102"/>
                    <a:stretch>
                      <a:fillRect/>
                    </a:stretch>
                  </pic:blipFill>
                  <pic:spPr>
                    <a:xfrm>
                      <a:off x="0" y="0"/>
                      <a:ext cx="5029200" cy="1888436"/>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장비 작동 시연</w:t>
      </w:r>
    </w:p>
    <w:p w:rsidR="00000000" w:rsidDel="00000000" w:rsidP="00000000" w:rsidRDefault="00000000" w:rsidRPr="00000000" w14:paraId="0000026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 조도센서에 따른 할로겐등, LED 작동</w:t>
      </w:r>
    </w:p>
    <w:tbl>
      <w:tblPr>
        <w:tblStyle w:val="Table7"/>
        <w:tblW w:w="9026.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13"/>
        <w:gridCol w:w="4513"/>
        <w:tblGridChange w:id="0">
          <w:tblGrid>
            <w:gridCol w:w="4513"/>
            <w:gridCol w:w="4513"/>
          </w:tblGrid>
        </w:tblGridChange>
      </w:tblGrid>
      <w:tr>
        <w:trPr>
          <w:cantSplit w:val="1"/>
          <w:tblHeader w:val="0"/>
        </w:trPr>
        <w:tc>
          <w:tcPr>
            <w:shd w:fill="auto" w:val="clear"/>
          </w:tcPr>
          <w:p w:rsidR="00000000" w:rsidDel="00000000" w:rsidP="00000000" w:rsidRDefault="00000000" w:rsidRPr="00000000" w14:paraId="00000265">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할로겐등,LED OFF</w:t>
            </w:r>
          </w:p>
        </w:tc>
        <w:tc>
          <w:tcPr>
            <w:shd w:fill="auto" w:val="clear"/>
          </w:tcPr>
          <w:p w:rsidR="00000000" w:rsidDel="00000000" w:rsidP="00000000" w:rsidRDefault="00000000" w:rsidRPr="00000000" w14:paraId="00000266">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할로겐등, LED ON</w:t>
            </w:r>
          </w:p>
        </w:tc>
      </w:tr>
      <w:tr>
        <w:trPr>
          <w:cantSplit w:val="1"/>
          <w:tblHeader w:val="0"/>
        </w:trPr>
        <w:tc>
          <w:tcPr>
            <w:shd w:fill="auto" w:val="clear"/>
          </w:tcPr>
          <w:p w:rsidR="00000000" w:rsidDel="00000000" w:rsidP="00000000" w:rsidRDefault="00000000" w:rsidRPr="00000000" w14:paraId="00000267">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Pr>
              <w:drawing>
                <wp:inline distB="0" distT="0" distL="180" distR="180">
                  <wp:extent cx="2333625" cy="3114675"/>
                  <wp:effectExtent b="0" l="0" r="0" t="0"/>
                  <wp:docPr id="2065"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2333625" cy="3114675"/>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268">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Pr>
              <w:drawing>
                <wp:inline distB="0" distT="0" distL="180" distR="180">
                  <wp:extent cx="2324100" cy="3124200"/>
                  <wp:effectExtent b="0" l="0" r="0" t="0"/>
                  <wp:docPr id="2067"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2324100" cy="3124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69">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26A">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26B">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26C">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26D">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26E">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26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b.온/습도 센서에 따른 FAN 작동</w:t>
      </w:r>
    </w:p>
    <w:tbl>
      <w:tblPr>
        <w:tblStyle w:val="Table8"/>
        <w:tblW w:w="9026.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13"/>
        <w:gridCol w:w="4513"/>
        <w:tblGridChange w:id="0">
          <w:tblGrid>
            <w:gridCol w:w="4513"/>
            <w:gridCol w:w="4513"/>
          </w:tblGrid>
        </w:tblGridChange>
      </w:tblGrid>
      <w:tr>
        <w:trPr>
          <w:cantSplit w:val="1"/>
          <w:tblHeader w:val="0"/>
        </w:trPr>
        <w:tc>
          <w:tcPr>
            <w:shd w:fill="auto" w:val="clear"/>
          </w:tcPr>
          <w:p w:rsidR="00000000" w:rsidDel="00000000" w:rsidP="00000000" w:rsidRDefault="00000000" w:rsidRPr="00000000" w14:paraId="00000270">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FAN OFF</w:t>
            </w:r>
          </w:p>
        </w:tc>
        <w:tc>
          <w:tcPr>
            <w:shd w:fill="auto" w:val="clear"/>
          </w:tcPr>
          <w:p w:rsidR="00000000" w:rsidDel="00000000" w:rsidP="00000000" w:rsidRDefault="00000000" w:rsidRPr="00000000" w14:paraId="00000271">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FAN ON</w:t>
            </w:r>
          </w:p>
        </w:tc>
      </w:tr>
      <w:tr>
        <w:trPr>
          <w:cantSplit w:val="1"/>
          <w:tblHeader w:val="0"/>
        </w:trPr>
        <w:tc>
          <w:tcPr>
            <w:shd w:fill="auto" w:val="clear"/>
          </w:tcPr>
          <w:p w:rsidR="00000000" w:rsidDel="00000000" w:rsidP="00000000" w:rsidRDefault="00000000" w:rsidRPr="00000000" w14:paraId="00000272">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Pr>
              <w:drawing>
                <wp:inline distB="0" distT="0" distL="180" distR="180">
                  <wp:extent cx="2266950" cy="3009900"/>
                  <wp:effectExtent b="0" l="0" r="0" t="0"/>
                  <wp:docPr id="2068"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2266950" cy="300990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273">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Pr>
              <w:drawing>
                <wp:inline distB="0" distT="0" distL="180" distR="180">
                  <wp:extent cx="2238375" cy="2981325"/>
                  <wp:effectExtent b="0" l="0" r="0" t="0"/>
                  <wp:docPr id="2069"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2238375" cy="29813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4">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27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c. 토양센서에 따른 워터펌프 작동</w:t>
      </w:r>
    </w:p>
    <w:tbl>
      <w:tblPr>
        <w:tblStyle w:val="Table9"/>
        <w:tblW w:w="9026.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13"/>
        <w:gridCol w:w="4513"/>
        <w:tblGridChange w:id="0">
          <w:tblGrid>
            <w:gridCol w:w="4513"/>
            <w:gridCol w:w="4513"/>
          </w:tblGrid>
        </w:tblGridChange>
      </w:tblGrid>
      <w:tr>
        <w:trPr>
          <w:cantSplit w:val="1"/>
          <w:tblHeader w:val="0"/>
        </w:trPr>
        <w:tc>
          <w:tcPr>
            <w:shd w:fill="auto" w:val="clear"/>
          </w:tcPr>
          <w:p w:rsidR="00000000" w:rsidDel="00000000" w:rsidP="00000000" w:rsidRDefault="00000000" w:rsidRPr="00000000" w14:paraId="00000276">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워터펌프 OFF</w:t>
            </w:r>
          </w:p>
        </w:tc>
        <w:tc>
          <w:tcPr>
            <w:shd w:fill="auto" w:val="clear"/>
          </w:tcPr>
          <w:p w:rsidR="00000000" w:rsidDel="00000000" w:rsidP="00000000" w:rsidRDefault="00000000" w:rsidRPr="00000000" w14:paraId="00000277">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워터펌프 ON</w:t>
            </w:r>
          </w:p>
        </w:tc>
      </w:tr>
      <w:tr>
        <w:trPr>
          <w:cantSplit w:val="1"/>
          <w:tblHeader w:val="0"/>
        </w:trPr>
        <w:tc>
          <w:tcPr>
            <w:shd w:fill="auto" w:val="clear"/>
          </w:tcPr>
          <w:p w:rsidR="00000000" w:rsidDel="00000000" w:rsidP="00000000" w:rsidRDefault="00000000" w:rsidRPr="00000000" w14:paraId="00000278">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Pr>
              <w:drawing>
                <wp:inline distB="0" distT="0" distL="180" distR="180">
                  <wp:extent cx="2266950" cy="3019425"/>
                  <wp:effectExtent b="0" l="0" r="0" t="0"/>
                  <wp:docPr id="2070"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2266950" cy="3019425"/>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279">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Pr>
              <w:drawing>
                <wp:inline distB="0" distT="0" distL="180" distR="180">
                  <wp:extent cx="2286000" cy="3038475"/>
                  <wp:effectExtent b="0" l="0" r="0" t="0"/>
                  <wp:docPr id="2072"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2286000" cy="30384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7A">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27B">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27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 LCD 동작 시연</w:t>
      </w:r>
    </w:p>
    <w:tbl>
      <w:tblPr>
        <w:tblStyle w:val="Table10"/>
        <w:tblW w:w="9026.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13"/>
        <w:gridCol w:w="4513"/>
        <w:tblGridChange w:id="0">
          <w:tblGrid>
            <w:gridCol w:w="4513"/>
            <w:gridCol w:w="4513"/>
          </w:tblGrid>
        </w:tblGridChange>
      </w:tblGrid>
      <w:tr>
        <w:trPr>
          <w:cantSplit w:val="1"/>
          <w:tblHeader w:val="0"/>
        </w:trPr>
        <w:tc>
          <w:tcPr>
            <w:shd w:fill="auto" w:val="clear"/>
          </w:tcPr>
          <w:p w:rsidR="00000000" w:rsidDel="00000000" w:rsidP="00000000" w:rsidRDefault="00000000" w:rsidRPr="00000000" w14:paraId="0000027D">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LCD 메인</w:t>
            </w:r>
          </w:p>
        </w:tc>
        <w:tc>
          <w:tcPr>
            <w:shd w:fill="auto" w:val="clear"/>
          </w:tcPr>
          <w:p w:rsidR="00000000" w:rsidDel="00000000" w:rsidP="00000000" w:rsidRDefault="00000000" w:rsidRPr="00000000" w14:paraId="0000027E">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LCD 자동</w:t>
            </w:r>
          </w:p>
        </w:tc>
      </w:tr>
      <w:tr>
        <w:trPr>
          <w:cantSplit w:val="1"/>
          <w:tblHeader w:val="0"/>
        </w:trPr>
        <w:tc>
          <w:tcPr>
            <w:shd w:fill="auto" w:val="clear"/>
          </w:tcPr>
          <w:p w:rsidR="00000000" w:rsidDel="00000000" w:rsidP="00000000" w:rsidRDefault="00000000" w:rsidRPr="00000000" w14:paraId="0000027F">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Pr>
              <w:drawing>
                <wp:inline distB="0" distT="0" distL="180" distR="180">
                  <wp:extent cx="2752725" cy="1638300"/>
                  <wp:effectExtent b="0" l="0" r="0" t="0"/>
                  <wp:docPr id="2073"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2752725" cy="163830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280">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Pr>
              <w:drawing>
                <wp:inline distB="0" distT="0" distL="180" distR="180">
                  <wp:extent cx="2724150" cy="1628775"/>
                  <wp:effectExtent b="0" l="0" r="0" t="0"/>
                  <wp:docPr id="2074"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2724150" cy="16287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1">
      <w:pPr>
        <w:jc w:val="center"/>
        <w:rPr>
          <w:rFonts w:ascii="Gulimche" w:cs="Gulimche" w:eastAsia="Gulimche" w:hAnsi="Gulimche"/>
          <w:sz w:val="28"/>
          <w:szCs w:val="28"/>
        </w:rPr>
      </w:pPr>
      <w:r w:rsidDel="00000000" w:rsidR="00000000" w:rsidRPr="00000000">
        <w:rPr>
          <w:rtl w:val="0"/>
        </w:rPr>
      </w:r>
    </w:p>
    <w:tbl>
      <w:tblPr>
        <w:tblStyle w:val="Table11"/>
        <w:tblW w:w="4513.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13"/>
        <w:tblGridChange w:id="0">
          <w:tblGrid>
            <w:gridCol w:w="4513"/>
          </w:tblGrid>
        </w:tblGridChange>
      </w:tblGrid>
      <w:tr>
        <w:trPr>
          <w:cantSplit w:val="1"/>
          <w:tblHeader w:val="0"/>
        </w:trPr>
        <w:tc>
          <w:tcPr>
            <w:shd w:fill="auto" w:val="clear"/>
          </w:tcPr>
          <w:p w:rsidR="00000000" w:rsidDel="00000000" w:rsidP="00000000" w:rsidRDefault="00000000" w:rsidRPr="00000000" w14:paraId="00000282">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LCD 수동</w:t>
            </w:r>
          </w:p>
        </w:tc>
      </w:tr>
      <w:tr>
        <w:trPr>
          <w:cantSplit w:val="1"/>
          <w:tblHeader w:val="0"/>
        </w:trPr>
        <w:tc>
          <w:tcPr>
            <w:shd w:fill="auto" w:val="clear"/>
          </w:tcPr>
          <w:p w:rsidR="00000000" w:rsidDel="00000000" w:rsidP="00000000" w:rsidRDefault="00000000" w:rsidRPr="00000000" w14:paraId="00000283">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Pr>
              <w:drawing>
                <wp:inline distB="0" distT="0" distL="180" distR="180">
                  <wp:extent cx="2676525" cy="1552575"/>
                  <wp:effectExtent b="0" l="0" r="0" t="0"/>
                  <wp:docPr id="2075"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2676525" cy="15525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스마트팜의 식물재배 시연</w:t>
      </w:r>
    </w:p>
    <w:tbl>
      <w:tblPr>
        <w:tblStyle w:val="Table12"/>
        <w:tblW w:w="9026.0" w:type="dxa"/>
        <w:jc w:val="left"/>
        <w:tblInd w:w="-6.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13"/>
        <w:gridCol w:w="4513"/>
        <w:tblGridChange w:id="0">
          <w:tblGrid>
            <w:gridCol w:w="4513"/>
            <w:gridCol w:w="4513"/>
          </w:tblGrid>
        </w:tblGridChange>
      </w:tblGrid>
      <w:tr>
        <w:trPr>
          <w:cantSplit w:val="1"/>
          <w:tblHeader w:val="0"/>
        </w:trPr>
        <w:tc>
          <w:tcPr>
            <w:shd w:fill="auto" w:val="clear"/>
          </w:tcPr>
          <w:p w:rsidR="00000000" w:rsidDel="00000000" w:rsidP="00000000" w:rsidRDefault="00000000" w:rsidRPr="00000000" w14:paraId="00000285">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초기화면</w:t>
            </w:r>
          </w:p>
        </w:tc>
        <w:tc>
          <w:tcPr>
            <w:shd w:fill="auto" w:val="clear"/>
          </w:tcPr>
          <w:p w:rsidR="00000000" w:rsidDel="00000000" w:rsidP="00000000" w:rsidRDefault="00000000" w:rsidRPr="00000000" w14:paraId="00000286">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발아</w:t>
            </w:r>
          </w:p>
        </w:tc>
      </w:tr>
      <w:tr>
        <w:trPr>
          <w:cantSplit w:val="1"/>
          <w:tblHeader w:val="0"/>
        </w:trPr>
        <w:tc>
          <w:tcPr>
            <w:shd w:fill="auto" w:val="clear"/>
          </w:tcPr>
          <w:p w:rsidR="00000000" w:rsidDel="00000000" w:rsidP="00000000" w:rsidRDefault="00000000" w:rsidRPr="00000000" w14:paraId="00000287">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Pr>
              <w:drawing>
                <wp:inline distB="0" distT="0" distL="180" distR="180">
                  <wp:extent cx="2009775" cy="2686050"/>
                  <wp:effectExtent b="0" l="0" r="0" t="0"/>
                  <wp:docPr id="2055"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2009775" cy="2686050"/>
                          </a:xfrm>
                          <a:prstGeom prst="rect"/>
                          <a:ln/>
                        </pic:spPr>
                      </pic:pic>
                    </a:graphicData>
                  </a:graphic>
                </wp:inline>
              </w:drawing>
            </w:r>
            <w:r w:rsidDel="00000000" w:rsidR="00000000" w:rsidRPr="00000000">
              <w:rPr>
                <w:rtl w:val="0"/>
              </w:rPr>
            </w:r>
          </w:p>
        </w:tc>
        <w:tc>
          <w:tcPr>
            <w:shd w:fill="auto" w:val="clear"/>
          </w:tcPr>
          <w:p w:rsidR="00000000" w:rsidDel="00000000" w:rsidP="00000000" w:rsidRDefault="00000000" w:rsidRPr="00000000" w14:paraId="00000288">
            <w:pPr>
              <w:spacing w:after="0" w:line="240" w:lineRule="auto"/>
              <w:jc w:val="center"/>
              <w:rPr>
                <w:rFonts w:ascii="Gulimche" w:cs="Gulimche" w:eastAsia="Gulimche" w:hAnsi="Gulimche"/>
                <w:sz w:val="28"/>
                <w:szCs w:val="28"/>
              </w:rPr>
            </w:pPr>
            <w:r w:rsidDel="00000000" w:rsidR="00000000" w:rsidRPr="00000000">
              <w:rPr>
                <w:rtl w:val="0"/>
              </w:rPr>
            </w:r>
          </w:p>
        </w:tc>
      </w:tr>
      <w:tr>
        <w:trPr>
          <w:cantSplit w:val="1"/>
          <w:tblHeader w:val="0"/>
        </w:trPr>
        <w:tc>
          <w:tcPr>
            <w:shd w:fill="auto" w:val="clear"/>
          </w:tcPr>
          <w:p w:rsidR="00000000" w:rsidDel="00000000" w:rsidP="00000000" w:rsidRDefault="00000000" w:rsidRPr="00000000" w14:paraId="00000289">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중기</w:t>
            </w:r>
          </w:p>
        </w:tc>
        <w:tc>
          <w:tcPr>
            <w:shd w:fill="auto" w:val="clear"/>
          </w:tcPr>
          <w:p w:rsidR="00000000" w:rsidDel="00000000" w:rsidP="00000000" w:rsidRDefault="00000000" w:rsidRPr="00000000" w14:paraId="0000028A">
            <w:pPr>
              <w:spacing w:after="0" w:line="240" w:lineRule="auto"/>
              <w:jc w:val="cente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생장 완료</w:t>
            </w:r>
          </w:p>
        </w:tc>
      </w:tr>
    </w:tbl>
    <w:p w:rsidR="00000000" w:rsidDel="00000000" w:rsidP="00000000" w:rsidRDefault="00000000" w:rsidRPr="00000000" w14:paraId="0000028B">
      <w:pPr>
        <w:pStyle w:val="Heading2"/>
        <w:jc w:val="left"/>
        <w:rPr/>
      </w:pPr>
      <w:bookmarkStart w:colFirst="0" w:colLast="0" w:name="_heading=h.msge4dy6ojvw" w:id="19"/>
      <w:bookmarkEnd w:id="19"/>
      <w:r w:rsidDel="00000000" w:rsidR="00000000" w:rsidRPr="00000000">
        <w:rPr>
          <w:rtl w:val="0"/>
        </w:rPr>
        <w:t xml:space="preserve">6.2 주의사항 및 관리</w:t>
      </w:r>
    </w:p>
    <w:p w:rsidR="00000000" w:rsidDel="00000000" w:rsidP="00000000" w:rsidRDefault="00000000" w:rsidRPr="00000000" w14:paraId="0000028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-컨트롤 박스의 좁은 공간에 장비가 들어가 있어서 발열이 다소 있음. 가끔 환기 필요</w:t>
      </w:r>
    </w:p>
    <w:p w:rsidR="00000000" w:rsidDel="00000000" w:rsidP="00000000" w:rsidRDefault="00000000" w:rsidRPr="00000000" w14:paraId="0000028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-오랜시간 터치스크린을 사용시에 터치가 안됨. 모니터를 절전모드로 사용하거나 재부팅 필요함.</w:t>
      </w:r>
      <w:r w:rsidDel="00000000" w:rsidR="00000000" w:rsidRPr="00000000">
        <w:rPr>
          <w:rtl w:val="0"/>
        </w:rPr>
      </w:r>
    </w:p>
    <w:p w:rsidR="00000000" w:rsidDel="00000000" w:rsidP="00000000" w:rsidRDefault="00000000" w:rsidRPr="00000000" w14:paraId="0000028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-부팅시 라즈베리와 아두이노간의 시리얼 통신을 확인한 후 메인 프로그램을 실행하는 것을 권장함.</w:t>
      </w:r>
    </w:p>
    <w:p w:rsidR="00000000" w:rsidDel="00000000" w:rsidP="00000000" w:rsidRDefault="00000000" w:rsidRPr="00000000" w14:paraId="0000028F">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290">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291">
      <w:pPr>
        <w:pStyle w:val="Heading2"/>
        <w:jc w:val="left"/>
        <w:rPr/>
      </w:pPr>
      <w:bookmarkStart w:colFirst="0" w:colLast="0" w:name="_heading=h.8ayq5qhs2bqv" w:id="20"/>
      <w:bookmarkEnd w:id="20"/>
      <w:r w:rsidDel="00000000" w:rsidR="00000000" w:rsidRPr="00000000">
        <w:rPr>
          <w:rtl w:val="0"/>
        </w:rPr>
        <w:t xml:space="preserve">6.4 프로젝트 후기</w:t>
      </w:r>
    </w:p>
    <w:p w:rsidR="00000000" w:rsidDel="00000000" w:rsidP="00000000" w:rsidRDefault="00000000" w:rsidRPr="00000000" w14:paraId="0000029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문제점 및 개선 방안</w:t>
      </w:r>
    </w:p>
    <w:p w:rsidR="00000000" w:rsidDel="00000000" w:rsidP="00000000" w:rsidRDefault="00000000" w:rsidRPr="00000000" w14:paraId="0000029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 문제점</w:t>
      </w:r>
    </w:p>
    <w:p w:rsidR="00000000" w:rsidDel="00000000" w:rsidP="00000000" w:rsidRDefault="00000000" w:rsidRPr="00000000" w14:paraId="00000294">
      <w:pPr>
        <w:ind w:left="800" w:firstLine="0"/>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1) 전선이 구분이 되어 있지 않고 컨트롤 박스 안의 기판과 컴퓨터 배치가 유지보수에 어려움.</w:t>
      </w:r>
    </w:p>
    <w:p w:rsidR="00000000" w:rsidDel="00000000" w:rsidP="00000000" w:rsidRDefault="00000000" w:rsidRPr="00000000" w14:paraId="00000295">
      <w:pPr>
        <w:ind w:left="800" w:firstLine="0"/>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2) 자동 제어 프로그램에 설정값 저장,불러오기 기능이 없어서 재배할 식물이 바뀔때마다 각 식물에 맞는 설정값을 직접 입력을 해줘야 함.  </w:t>
      </w:r>
    </w:p>
    <w:p w:rsidR="00000000" w:rsidDel="00000000" w:rsidP="00000000" w:rsidRDefault="00000000" w:rsidRPr="00000000" w14:paraId="00000296">
      <w:pPr>
        <w:ind w:left="800" w:firstLine="0"/>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3) 자동 제어 프로그램을 작동시키는 기준값을 초단위로 확인하고 제어가 되면서 잦은 작동으로 인한 부품의 내구성과 전력낭비에 우려가 있음. </w:t>
      </w:r>
    </w:p>
    <w:p w:rsidR="00000000" w:rsidDel="00000000" w:rsidP="00000000" w:rsidRDefault="00000000" w:rsidRPr="00000000" w14:paraId="00000297">
      <w:pPr>
        <w:ind w:left="800" w:firstLine="0"/>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4)정전 등의  전력 공급이 되지 않은 상황이 발생하였을 때 최소한의 유지에 필요한 전력이 필요함.  </w:t>
      </w:r>
    </w:p>
    <w:p w:rsidR="00000000" w:rsidDel="00000000" w:rsidP="00000000" w:rsidRDefault="00000000" w:rsidRPr="00000000" w14:paraId="00000298">
      <w:pPr>
        <w:ind w:left="800" w:firstLine="0"/>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5) 물탱크 물을 소비하게 되면 물을 직접 채워줘야하는 번거로움이 있음. </w:t>
      </w:r>
    </w:p>
    <w:p w:rsidR="00000000" w:rsidDel="00000000" w:rsidP="00000000" w:rsidRDefault="00000000" w:rsidRPr="00000000" w14:paraId="00000299">
      <w:pPr>
        <w:ind w:left="800" w:firstLine="0"/>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6) 장기간 사용시 재배시설 내에 높은 습도에 노출됨에 따라  온습도, 토양습도 센서등의 부식되어 이로인한 부정확한 데이터로 인하여 재배에 악영향을 미칠 수 있을 것으로 우려됨.  </w:t>
      </w:r>
    </w:p>
    <w:p w:rsidR="00000000" w:rsidDel="00000000" w:rsidP="00000000" w:rsidRDefault="00000000" w:rsidRPr="00000000" w14:paraId="0000029A">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29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b. 개선방안</w:t>
      </w:r>
    </w:p>
    <w:p w:rsidR="00000000" w:rsidDel="00000000" w:rsidP="00000000" w:rsidRDefault="00000000" w:rsidRPr="00000000" w14:paraId="0000029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ab/>
        <w:t xml:space="preserve">1) 네임태그와 색으로 표시, 센서와 부품별로 전선 구분하고 교체에 용이한 파이프 설치</w:t>
      </w:r>
    </w:p>
    <w:p w:rsidR="00000000" w:rsidDel="00000000" w:rsidP="00000000" w:rsidRDefault="00000000" w:rsidRPr="00000000" w14:paraId="0000029D">
      <w:pPr>
        <w:ind w:firstLine="720"/>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2) 자동 제어 프로그램의 각 식물의 생장 환경에 맞는 값을 여러개 저장하고 불러오는 기능과 직접 입력 한 값을 저장하는 기능을 추가</w:t>
      </w:r>
    </w:p>
    <w:p w:rsidR="00000000" w:rsidDel="00000000" w:rsidP="00000000" w:rsidRDefault="00000000" w:rsidRPr="00000000" w14:paraId="0000029E">
      <w:pPr>
        <w:ind w:firstLine="720"/>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3)자동 제어 프로그램의 기준값을 범위값으로 변경하여 제어 빈도를 낮춤. </w:t>
      </w:r>
    </w:p>
    <w:p w:rsidR="00000000" w:rsidDel="00000000" w:rsidP="00000000" w:rsidRDefault="00000000" w:rsidRPr="00000000" w14:paraId="0000029F">
      <w:pPr>
        <w:ind w:firstLine="720"/>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4) 배터리를 연결하여 예기치 않은 상황에도 센서와 제어장치는 작동할 수 있도록 조치.  </w:t>
      </w:r>
    </w:p>
    <w:p w:rsidR="00000000" w:rsidDel="00000000" w:rsidP="00000000" w:rsidRDefault="00000000" w:rsidRPr="00000000" w14:paraId="000002A0">
      <w:pPr>
        <w:ind w:left="800" w:firstLine="0"/>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5) 수도관에 연결하여 물탱크에 물이 수위 이하로 내려갈 경우 물을 자동으로 공급해주는 자동급수장치 개발</w:t>
        <w:tab/>
      </w:r>
    </w:p>
    <w:p w:rsidR="00000000" w:rsidDel="00000000" w:rsidP="00000000" w:rsidRDefault="00000000" w:rsidRPr="00000000" w14:paraId="000002A1">
      <w:pPr>
        <w:ind w:left="800" w:firstLine="0"/>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6) 주기적으로 센서 출력값과 모터, 펌프 외관과 동작을 확인해야함.</w:t>
      </w:r>
    </w:p>
    <w:p w:rsidR="00000000" w:rsidDel="00000000" w:rsidP="00000000" w:rsidRDefault="00000000" w:rsidRPr="00000000" w14:paraId="000002A2">
      <w:pPr>
        <w:pStyle w:val="Heading1"/>
        <w:jc w:val="left"/>
        <w:rPr/>
      </w:pPr>
      <w:bookmarkStart w:colFirst="0" w:colLast="0" w:name="_heading=h.gy0vayphnxb8" w:id="21"/>
      <w:bookmarkEnd w:id="21"/>
      <w:r w:rsidDel="00000000" w:rsidR="00000000" w:rsidRPr="00000000">
        <w:rPr>
          <w:rtl w:val="0"/>
        </w:rPr>
        <w:t xml:space="preserve">7.</w:t>
      </w:r>
      <w:r w:rsidDel="00000000" w:rsidR="00000000" w:rsidRPr="00000000">
        <w:rPr>
          <w:rtl w:val="0"/>
        </w:rPr>
        <w:t xml:space="preserve">프로젝트 코드 및 데이터 시트</w:t>
      </w:r>
    </w:p>
    <w:p w:rsidR="00000000" w:rsidDel="00000000" w:rsidP="00000000" w:rsidRDefault="00000000" w:rsidRPr="00000000" w14:paraId="000002A3">
      <w:pPr>
        <w:pStyle w:val="Heading2"/>
        <w:jc w:val="left"/>
        <w:rPr/>
      </w:pPr>
      <w:bookmarkStart w:colFirst="0" w:colLast="0" w:name="_heading=h.i59grveevte2" w:id="22"/>
      <w:bookmarkEnd w:id="22"/>
      <w:r w:rsidDel="00000000" w:rsidR="00000000" w:rsidRPr="00000000">
        <w:rPr>
          <w:rtl w:val="0"/>
        </w:rPr>
        <w:t xml:space="preserve">7-1. 메인코드(smart_farm.ino)</w:t>
      </w:r>
    </w:p>
    <w:p w:rsidR="00000000" w:rsidDel="00000000" w:rsidP="00000000" w:rsidRDefault="00000000" w:rsidRPr="00000000" w14:paraId="000002A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#include &lt;Wire.h&gt;</w:t>
      </w:r>
    </w:p>
    <w:p w:rsidR="00000000" w:rsidDel="00000000" w:rsidP="00000000" w:rsidRDefault="00000000" w:rsidRPr="00000000" w14:paraId="000002A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#include &lt;DHT.h&gt;                    // 온습도 센서 모듈 라이브러리</w:t>
      </w:r>
    </w:p>
    <w:p w:rsidR="00000000" w:rsidDel="00000000" w:rsidP="00000000" w:rsidRDefault="00000000" w:rsidRPr="00000000" w14:paraId="000002A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w:t>
      </w:r>
    </w:p>
    <w:p w:rsidR="00000000" w:rsidDel="00000000" w:rsidP="00000000" w:rsidRDefault="00000000" w:rsidRPr="00000000" w14:paraId="000002A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#define soilPin A0 </w:t>
      </w:r>
    </w:p>
    <w:p w:rsidR="00000000" w:rsidDel="00000000" w:rsidP="00000000" w:rsidRDefault="00000000" w:rsidRPr="00000000" w14:paraId="000002A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#define cdsPin A1</w:t>
      </w:r>
    </w:p>
    <w:p w:rsidR="00000000" w:rsidDel="00000000" w:rsidP="00000000" w:rsidRDefault="00000000" w:rsidRPr="00000000" w14:paraId="000002A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#define DHTTYPE DHT11               // 온습도 센서타입 설정</w:t>
      </w:r>
    </w:p>
    <w:p w:rsidR="00000000" w:rsidDel="00000000" w:rsidP="00000000" w:rsidRDefault="00000000" w:rsidRPr="00000000" w14:paraId="000002A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#define DHTPIN 3                   // 온습도센서 모듈 핀           </w:t>
      </w:r>
    </w:p>
    <w:p w:rsidR="00000000" w:rsidDel="00000000" w:rsidP="00000000" w:rsidRDefault="00000000" w:rsidRPr="00000000" w14:paraId="000002A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#define lightingPin 4</w:t>
      </w:r>
    </w:p>
    <w:p w:rsidR="00000000" w:rsidDel="00000000" w:rsidP="00000000" w:rsidRDefault="00000000" w:rsidRPr="00000000" w14:paraId="000002A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#define lightingPin2 5</w:t>
      </w:r>
    </w:p>
    <w:p w:rsidR="00000000" w:rsidDel="00000000" w:rsidP="00000000" w:rsidRDefault="00000000" w:rsidRPr="00000000" w14:paraId="000002A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#define motorPin1_1 6</w:t>
      </w:r>
    </w:p>
    <w:p w:rsidR="00000000" w:rsidDel="00000000" w:rsidP="00000000" w:rsidRDefault="00000000" w:rsidRPr="00000000" w14:paraId="000002A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#define motorPin1_2 7 </w:t>
      </w:r>
    </w:p>
    <w:p w:rsidR="00000000" w:rsidDel="00000000" w:rsidP="00000000" w:rsidRDefault="00000000" w:rsidRPr="00000000" w14:paraId="000002A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#define motorPin2_1 8 </w:t>
      </w:r>
    </w:p>
    <w:p w:rsidR="00000000" w:rsidDel="00000000" w:rsidP="00000000" w:rsidRDefault="00000000" w:rsidRPr="00000000" w14:paraId="000002B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#define motorPin2_2 9 </w:t>
      </w:r>
    </w:p>
    <w:p w:rsidR="00000000" w:rsidDel="00000000" w:rsidP="00000000" w:rsidRDefault="00000000" w:rsidRPr="00000000" w14:paraId="000002B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#define pumpPin1 10</w:t>
      </w:r>
    </w:p>
    <w:p w:rsidR="00000000" w:rsidDel="00000000" w:rsidP="00000000" w:rsidRDefault="00000000" w:rsidRPr="00000000" w14:paraId="000002B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#define pumpPin2 11</w:t>
      </w:r>
    </w:p>
    <w:p w:rsidR="00000000" w:rsidDel="00000000" w:rsidP="00000000" w:rsidRDefault="00000000" w:rsidRPr="00000000" w14:paraId="000002B3">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2B4">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2B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DHT dht(DHTPIN, DHTTYPE);           //온습도 센서 모듈</w:t>
      </w:r>
    </w:p>
    <w:p w:rsidR="00000000" w:rsidDel="00000000" w:rsidP="00000000" w:rsidRDefault="00000000" w:rsidRPr="00000000" w14:paraId="000002B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unsigned long previousMillis = 0;</w:t>
      </w:r>
    </w:p>
    <w:p w:rsidR="00000000" w:rsidDel="00000000" w:rsidP="00000000" w:rsidRDefault="00000000" w:rsidRPr="00000000" w14:paraId="000002B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const long interval = 2000;</w:t>
      </w:r>
    </w:p>
    <w:p w:rsidR="00000000" w:rsidDel="00000000" w:rsidP="00000000" w:rsidRDefault="00000000" w:rsidRPr="00000000" w14:paraId="000002B8">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2B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int temp_value = 0;</w:t>
      </w:r>
    </w:p>
    <w:p w:rsidR="00000000" w:rsidDel="00000000" w:rsidP="00000000" w:rsidRDefault="00000000" w:rsidRPr="00000000" w14:paraId="000002B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int humi_value = 0;</w:t>
      </w:r>
    </w:p>
    <w:p w:rsidR="00000000" w:rsidDel="00000000" w:rsidP="00000000" w:rsidRDefault="00000000" w:rsidRPr="00000000" w14:paraId="000002B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int soil_value = 0;</w:t>
      </w:r>
    </w:p>
    <w:p w:rsidR="00000000" w:rsidDel="00000000" w:rsidP="00000000" w:rsidRDefault="00000000" w:rsidRPr="00000000" w14:paraId="000002B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int light_value =0;</w:t>
      </w:r>
    </w:p>
    <w:p w:rsidR="00000000" w:rsidDel="00000000" w:rsidP="00000000" w:rsidRDefault="00000000" w:rsidRPr="00000000" w14:paraId="000002BD">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2B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int prev_tV = 99;</w:t>
      </w:r>
    </w:p>
    <w:p w:rsidR="00000000" w:rsidDel="00000000" w:rsidP="00000000" w:rsidRDefault="00000000" w:rsidRPr="00000000" w14:paraId="000002B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int prev_hV = 99;</w:t>
      </w:r>
    </w:p>
    <w:p w:rsidR="00000000" w:rsidDel="00000000" w:rsidP="00000000" w:rsidRDefault="00000000" w:rsidRPr="00000000" w14:paraId="000002C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int prev_sV = 1;</w:t>
      </w:r>
    </w:p>
    <w:p w:rsidR="00000000" w:rsidDel="00000000" w:rsidP="00000000" w:rsidRDefault="00000000" w:rsidRPr="00000000" w14:paraId="000002C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int prev_lV = 99;</w:t>
      </w:r>
    </w:p>
    <w:p w:rsidR="00000000" w:rsidDel="00000000" w:rsidP="00000000" w:rsidRDefault="00000000" w:rsidRPr="00000000" w14:paraId="000002C2">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2C3">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2C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void setup() {</w:t>
      </w:r>
    </w:p>
    <w:p w:rsidR="00000000" w:rsidDel="00000000" w:rsidP="00000000" w:rsidRDefault="00000000" w:rsidRPr="00000000" w14:paraId="000002C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Serial.begin(9600);</w:t>
      </w:r>
    </w:p>
    <w:p w:rsidR="00000000" w:rsidDel="00000000" w:rsidP="00000000" w:rsidRDefault="00000000" w:rsidRPr="00000000" w14:paraId="000002C6">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2C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pinMode(DHTPIN, INPUT);</w:t>
      </w:r>
    </w:p>
    <w:p w:rsidR="00000000" w:rsidDel="00000000" w:rsidP="00000000" w:rsidRDefault="00000000" w:rsidRPr="00000000" w14:paraId="000002C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pinMode(cdsPin, INPUT);</w:t>
      </w:r>
    </w:p>
    <w:p w:rsidR="00000000" w:rsidDel="00000000" w:rsidP="00000000" w:rsidRDefault="00000000" w:rsidRPr="00000000" w14:paraId="000002C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pinMode(soilPin, INPUT);</w:t>
      </w:r>
    </w:p>
    <w:p w:rsidR="00000000" w:rsidDel="00000000" w:rsidP="00000000" w:rsidRDefault="00000000" w:rsidRPr="00000000" w14:paraId="000002C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pinMode(lightingPin, OUTPUT);</w:t>
      </w:r>
    </w:p>
    <w:p w:rsidR="00000000" w:rsidDel="00000000" w:rsidP="00000000" w:rsidRDefault="00000000" w:rsidRPr="00000000" w14:paraId="000002C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pinMode(lightingPin2, OUTPUT);</w:t>
      </w:r>
    </w:p>
    <w:p w:rsidR="00000000" w:rsidDel="00000000" w:rsidP="00000000" w:rsidRDefault="00000000" w:rsidRPr="00000000" w14:paraId="000002C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pinMode(motorPin1_1, OUTPUT);</w:t>
      </w:r>
    </w:p>
    <w:p w:rsidR="00000000" w:rsidDel="00000000" w:rsidP="00000000" w:rsidRDefault="00000000" w:rsidRPr="00000000" w14:paraId="000002C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pinMode(motorPin1_2, OUTPUT);</w:t>
      </w:r>
    </w:p>
    <w:p w:rsidR="00000000" w:rsidDel="00000000" w:rsidP="00000000" w:rsidRDefault="00000000" w:rsidRPr="00000000" w14:paraId="000002C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pinMode(motorPin2_1, OUTPUT);</w:t>
      </w:r>
    </w:p>
    <w:p w:rsidR="00000000" w:rsidDel="00000000" w:rsidP="00000000" w:rsidRDefault="00000000" w:rsidRPr="00000000" w14:paraId="000002C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pinMode(motorPin2_2, OUTPUT);</w:t>
      </w:r>
    </w:p>
    <w:p w:rsidR="00000000" w:rsidDel="00000000" w:rsidP="00000000" w:rsidRDefault="00000000" w:rsidRPr="00000000" w14:paraId="000002D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pinMode(pumpPin1, OUTPUT);</w:t>
      </w:r>
    </w:p>
    <w:p w:rsidR="00000000" w:rsidDel="00000000" w:rsidP="00000000" w:rsidRDefault="00000000" w:rsidRPr="00000000" w14:paraId="000002D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pinMode(pumpPin2, OUTPUT);</w:t>
      </w:r>
    </w:p>
    <w:p w:rsidR="00000000" w:rsidDel="00000000" w:rsidP="00000000" w:rsidRDefault="00000000" w:rsidRPr="00000000" w14:paraId="000002D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w:t>
      </w:r>
    </w:p>
    <w:p w:rsidR="00000000" w:rsidDel="00000000" w:rsidP="00000000" w:rsidRDefault="00000000" w:rsidRPr="00000000" w14:paraId="000002D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w:t>
      </w:r>
    </w:p>
    <w:p w:rsidR="00000000" w:rsidDel="00000000" w:rsidP="00000000" w:rsidRDefault="00000000" w:rsidRPr="00000000" w14:paraId="000002D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dht.begin();</w:t>
      </w:r>
    </w:p>
    <w:p w:rsidR="00000000" w:rsidDel="00000000" w:rsidP="00000000" w:rsidRDefault="00000000" w:rsidRPr="00000000" w14:paraId="000002D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w:t>
      </w:r>
    </w:p>
    <w:p w:rsidR="00000000" w:rsidDel="00000000" w:rsidP="00000000" w:rsidRDefault="00000000" w:rsidRPr="00000000" w14:paraId="000002D6">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2D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void loop() {</w:t>
      </w:r>
    </w:p>
    <w:p w:rsidR="00000000" w:rsidDel="00000000" w:rsidP="00000000" w:rsidRDefault="00000000" w:rsidRPr="00000000" w14:paraId="000002D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w:t>
      </w:r>
    </w:p>
    <w:p w:rsidR="00000000" w:rsidDel="00000000" w:rsidP="00000000" w:rsidRDefault="00000000" w:rsidRPr="00000000" w14:paraId="000002D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unsigned long currentMillis = millis();</w:t>
      </w:r>
    </w:p>
    <w:p w:rsidR="00000000" w:rsidDel="00000000" w:rsidP="00000000" w:rsidRDefault="00000000" w:rsidRPr="00000000" w14:paraId="000002D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w:t>
      </w:r>
    </w:p>
    <w:p w:rsidR="00000000" w:rsidDel="00000000" w:rsidP="00000000" w:rsidRDefault="00000000" w:rsidRPr="00000000" w14:paraId="000002D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 2초마다 온도 값을 갱신</w:t>
      </w:r>
    </w:p>
    <w:p w:rsidR="00000000" w:rsidDel="00000000" w:rsidP="00000000" w:rsidRDefault="00000000" w:rsidRPr="00000000" w14:paraId="000002D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if (currentMillis - previousMillis &gt;= interval) {</w:t>
      </w:r>
    </w:p>
    <w:p w:rsidR="00000000" w:rsidDel="00000000" w:rsidP="00000000" w:rsidRDefault="00000000" w:rsidRPr="00000000" w14:paraId="000002D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previousMillis = currentMillis;</w:t>
      </w:r>
    </w:p>
    <w:p w:rsidR="00000000" w:rsidDel="00000000" w:rsidP="00000000" w:rsidRDefault="00000000" w:rsidRPr="00000000" w14:paraId="000002DE">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2D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//센서값 측정</w:t>
      </w:r>
    </w:p>
    <w:p w:rsidR="00000000" w:rsidDel="00000000" w:rsidP="00000000" w:rsidRDefault="00000000" w:rsidRPr="00000000" w14:paraId="000002E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int cdsValue = analogRead(cdsPin);               </w:t>
      </w:r>
    </w:p>
    <w:p w:rsidR="00000000" w:rsidDel="00000000" w:rsidP="00000000" w:rsidRDefault="00000000" w:rsidRPr="00000000" w14:paraId="000002E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int cds = map(cdsValue, 670, 1023, 98, 2); // 어두울수록 값이 높아지고 밝을수록 값이 낮아집니다.</w:t>
      </w:r>
    </w:p>
    <w:p w:rsidR="00000000" w:rsidDel="00000000" w:rsidP="00000000" w:rsidRDefault="00000000" w:rsidRPr="00000000" w14:paraId="000002E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int soilValue = analogRead(soilPin);</w:t>
      </w:r>
    </w:p>
    <w:p w:rsidR="00000000" w:rsidDel="00000000" w:rsidP="00000000" w:rsidRDefault="00000000" w:rsidRPr="00000000" w14:paraId="000002E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int soil = map(soilValue, 0, 1023, 2, 98); // 수분이 많을수록 값이 높아지고, 수분이 적을수록 값이 낮아집니다.</w:t>
      </w:r>
    </w:p>
    <w:p w:rsidR="00000000" w:rsidDel="00000000" w:rsidP="00000000" w:rsidRDefault="00000000" w:rsidRPr="00000000" w14:paraId="000002E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int temp = dht.readTemperature();</w:t>
      </w:r>
    </w:p>
    <w:p w:rsidR="00000000" w:rsidDel="00000000" w:rsidP="00000000" w:rsidRDefault="00000000" w:rsidRPr="00000000" w14:paraId="000002E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int humi = dht.readHumidity();</w:t>
      </w:r>
    </w:p>
    <w:p w:rsidR="00000000" w:rsidDel="00000000" w:rsidP="00000000" w:rsidRDefault="00000000" w:rsidRPr="00000000" w14:paraId="000002E6">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2E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Serial.print("Temperature:");</w:t>
      </w:r>
    </w:p>
    <w:p w:rsidR="00000000" w:rsidDel="00000000" w:rsidP="00000000" w:rsidRDefault="00000000" w:rsidRPr="00000000" w14:paraId="000002E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Serial.print(temp);</w:t>
      </w:r>
    </w:p>
    <w:p w:rsidR="00000000" w:rsidDel="00000000" w:rsidP="00000000" w:rsidRDefault="00000000" w:rsidRPr="00000000" w14:paraId="000002E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Serial.print(" Humidity:");</w:t>
      </w:r>
    </w:p>
    <w:p w:rsidR="00000000" w:rsidDel="00000000" w:rsidP="00000000" w:rsidRDefault="00000000" w:rsidRPr="00000000" w14:paraId="000002E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Serial.print(humi);</w:t>
      </w:r>
    </w:p>
    <w:p w:rsidR="00000000" w:rsidDel="00000000" w:rsidP="00000000" w:rsidRDefault="00000000" w:rsidRPr="00000000" w14:paraId="000002E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Serial.print(" soil_moisture:");</w:t>
      </w:r>
    </w:p>
    <w:p w:rsidR="00000000" w:rsidDel="00000000" w:rsidP="00000000" w:rsidRDefault="00000000" w:rsidRPr="00000000" w14:paraId="000002E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Serial.print(soil);</w:t>
      </w:r>
    </w:p>
    <w:p w:rsidR="00000000" w:rsidDel="00000000" w:rsidP="00000000" w:rsidRDefault="00000000" w:rsidRPr="00000000" w14:paraId="000002E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Serial.print(" Light_intensity:");</w:t>
      </w:r>
    </w:p>
    <w:p w:rsidR="00000000" w:rsidDel="00000000" w:rsidP="00000000" w:rsidRDefault="00000000" w:rsidRPr="00000000" w14:paraId="000002E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Serial.print(cds);</w:t>
      </w:r>
    </w:p>
    <w:p w:rsidR="00000000" w:rsidDel="00000000" w:rsidP="00000000" w:rsidRDefault="00000000" w:rsidRPr="00000000" w14:paraId="000002E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w:t>
      </w:r>
    </w:p>
    <w:p w:rsidR="00000000" w:rsidDel="00000000" w:rsidP="00000000" w:rsidRDefault="00000000" w:rsidRPr="00000000" w14:paraId="000002F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Serial.println();</w:t>
      </w:r>
    </w:p>
    <w:p w:rsidR="00000000" w:rsidDel="00000000" w:rsidP="00000000" w:rsidRDefault="00000000" w:rsidRPr="00000000" w14:paraId="000002F1">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2F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if (Serial.available() &gt; 0) {</w:t>
      </w:r>
    </w:p>
    <w:p w:rsidR="00000000" w:rsidDel="00000000" w:rsidP="00000000" w:rsidRDefault="00000000" w:rsidRPr="00000000" w14:paraId="000002F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String data = Serial.readStringUntil(','); // 시리얼로부터 데이터를 읽음</w:t>
      </w:r>
    </w:p>
    <w:p w:rsidR="00000000" w:rsidDel="00000000" w:rsidP="00000000" w:rsidRDefault="00000000" w:rsidRPr="00000000" w14:paraId="000002F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if (data == "unknown") {</w:t>
      </w:r>
    </w:p>
    <w:p w:rsidR="00000000" w:rsidDel="00000000" w:rsidP="00000000" w:rsidRDefault="00000000" w:rsidRPr="00000000" w14:paraId="000002F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 이전 값을 사용하여 변수 설정</w:t>
      </w:r>
    </w:p>
    <w:p w:rsidR="00000000" w:rsidDel="00000000" w:rsidP="00000000" w:rsidRDefault="00000000" w:rsidRPr="00000000" w14:paraId="000002F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temp_value = prev_tV;</w:t>
      </w:r>
    </w:p>
    <w:p w:rsidR="00000000" w:rsidDel="00000000" w:rsidP="00000000" w:rsidRDefault="00000000" w:rsidRPr="00000000" w14:paraId="000002F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 else {</w:t>
      </w:r>
    </w:p>
    <w:p w:rsidR="00000000" w:rsidDel="00000000" w:rsidP="00000000" w:rsidRDefault="00000000" w:rsidRPr="00000000" w14:paraId="000002F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temp_value = data.toInt();</w:t>
      </w:r>
    </w:p>
    <w:p w:rsidR="00000000" w:rsidDel="00000000" w:rsidP="00000000" w:rsidRDefault="00000000" w:rsidRPr="00000000" w14:paraId="000002F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prev_tV = temp_value; // 새로운 값을 이전 값으로 업데이트</w:t>
      </w:r>
    </w:p>
    <w:p w:rsidR="00000000" w:rsidDel="00000000" w:rsidP="00000000" w:rsidRDefault="00000000" w:rsidRPr="00000000" w14:paraId="000002F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w:t>
      </w:r>
    </w:p>
    <w:p w:rsidR="00000000" w:rsidDel="00000000" w:rsidP="00000000" w:rsidRDefault="00000000" w:rsidRPr="00000000" w14:paraId="000002F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data = Serial.readStringUntil(',');</w:t>
      </w:r>
    </w:p>
    <w:p w:rsidR="00000000" w:rsidDel="00000000" w:rsidP="00000000" w:rsidRDefault="00000000" w:rsidRPr="00000000" w14:paraId="000002F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if (data == "unknown") {</w:t>
      </w:r>
    </w:p>
    <w:p w:rsidR="00000000" w:rsidDel="00000000" w:rsidP="00000000" w:rsidRDefault="00000000" w:rsidRPr="00000000" w14:paraId="000002F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humi_value = prev_hV;</w:t>
      </w:r>
    </w:p>
    <w:p w:rsidR="00000000" w:rsidDel="00000000" w:rsidP="00000000" w:rsidRDefault="00000000" w:rsidRPr="00000000" w14:paraId="000002F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 else {</w:t>
      </w:r>
    </w:p>
    <w:p w:rsidR="00000000" w:rsidDel="00000000" w:rsidP="00000000" w:rsidRDefault="00000000" w:rsidRPr="00000000" w14:paraId="000002F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humi_value = data.toInt();</w:t>
      </w:r>
    </w:p>
    <w:p w:rsidR="00000000" w:rsidDel="00000000" w:rsidP="00000000" w:rsidRDefault="00000000" w:rsidRPr="00000000" w14:paraId="0000030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prev_hV = humi_value;</w:t>
      </w:r>
    </w:p>
    <w:p w:rsidR="00000000" w:rsidDel="00000000" w:rsidP="00000000" w:rsidRDefault="00000000" w:rsidRPr="00000000" w14:paraId="0000030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w:t>
      </w:r>
    </w:p>
    <w:p w:rsidR="00000000" w:rsidDel="00000000" w:rsidP="00000000" w:rsidRDefault="00000000" w:rsidRPr="00000000" w14:paraId="0000030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data = Serial.readStringUntil(',');</w:t>
      </w:r>
    </w:p>
    <w:p w:rsidR="00000000" w:rsidDel="00000000" w:rsidP="00000000" w:rsidRDefault="00000000" w:rsidRPr="00000000" w14:paraId="0000030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if (data == "unknown") {</w:t>
      </w:r>
    </w:p>
    <w:p w:rsidR="00000000" w:rsidDel="00000000" w:rsidP="00000000" w:rsidRDefault="00000000" w:rsidRPr="00000000" w14:paraId="0000030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soil_value = prev_sV;</w:t>
      </w:r>
    </w:p>
    <w:p w:rsidR="00000000" w:rsidDel="00000000" w:rsidP="00000000" w:rsidRDefault="00000000" w:rsidRPr="00000000" w14:paraId="0000030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 else {</w:t>
      </w:r>
    </w:p>
    <w:p w:rsidR="00000000" w:rsidDel="00000000" w:rsidP="00000000" w:rsidRDefault="00000000" w:rsidRPr="00000000" w14:paraId="0000030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soil_value = data.toInt();</w:t>
      </w:r>
    </w:p>
    <w:p w:rsidR="00000000" w:rsidDel="00000000" w:rsidP="00000000" w:rsidRDefault="00000000" w:rsidRPr="00000000" w14:paraId="0000030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prev_sV = soil_value;</w:t>
      </w:r>
    </w:p>
    <w:p w:rsidR="00000000" w:rsidDel="00000000" w:rsidP="00000000" w:rsidRDefault="00000000" w:rsidRPr="00000000" w14:paraId="0000030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w:t>
      </w:r>
    </w:p>
    <w:p w:rsidR="00000000" w:rsidDel="00000000" w:rsidP="00000000" w:rsidRDefault="00000000" w:rsidRPr="00000000" w14:paraId="0000030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data = Serial.readStringUntil('\n');</w:t>
      </w:r>
    </w:p>
    <w:p w:rsidR="00000000" w:rsidDel="00000000" w:rsidP="00000000" w:rsidRDefault="00000000" w:rsidRPr="00000000" w14:paraId="0000030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if (data == "unknown") {</w:t>
      </w:r>
    </w:p>
    <w:p w:rsidR="00000000" w:rsidDel="00000000" w:rsidP="00000000" w:rsidRDefault="00000000" w:rsidRPr="00000000" w14:paraId="0000030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light_value = prev_lV;</w:t>
      </w:r>
    </w:p>
    <w:p w:rsidR="00000000" w:rsidDel="00000000" w:rsidP="00000000" w:rsidRDefault="00000000" w:rsidRPr="00000000" w14:paraId="0000030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 else {</w:t>
      </w:r>
    </w:p>
    <w:p w:rsidR="00000000" w:rsidDel="00000000" w:rsidP="00000000" w:rsidRDefault="00000000" w:rsidRPr="00000000" w14:paraId="0000030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light_value = data.toInt();</w:t>
      </w:r>
    </w:p>
    <w:p w:rsidR="00000000" w:rsidDel="00000000" w:rsidP="00000000" w:rsidRDefault="00000000" w:rsidRPr="00000000" w14:paraId="0000030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prev_lV = light_value;</w:t>
      </w:r>
    </w:p>
    <w:p w:rsidR="00000000" w:rsidDel="00000000" w:rsidP="00000000" w:rsidRDefault="00000000" w:rsidRPr="00000000" w14:paraId="0000030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w:t>
      </w:r>
    </w:p>
    <w:p w:rsidR="00000000" w:rsidDel="00000000" w:rsidP="00000000" w:rsidRDefault="00000000" w:rsidRPr="00000000" w14:paraId="0000031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control(temp_value, humi_value, soil_value, light_value, temp, humi, soil, cds);     </w:t>
      </w:r>
    </w:p>
    <w:p w:rsidR="00000000" w:rsidDel="00000000" w:rsidP="00000000" w:rsidRDefault="00000000" w:rsidRPr="00000000" w14:paraId="0000031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  </w:t>
      </w:r>
    </w:p>
    <w:p w:rsidR="00000000" w:rsidDel="00000000" w:rsidP="00000000" w:rsidRDefault="00000000" w:rsidRPr="00000000" w14:paraId="0000031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w:t>
      </w:r>
    </w:p>
    <w:p w:rsidR="00000000" w:rsidDel="00000000" w:rsidP="00000000" w:rsidRDefault="00000000" w:rsidRPr="00000000" w14:paraId="0000031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w:t>
      </w:r>
    </w:p>
    <w:p w:rsidR="00000000" w:rsidDel="00000000" w:rsidP="00000000" w:rsidRDefault="00000000" w:rsidRPr="00000000" w14:paraId="0000031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void control(int temp_value, int humi_value, int soil_value,int light_value, int temp, int humi, int soil, int cds) {</w:t>
      </w:r>
    </w:p>
    <w:p w:rsidR="00000000" w:rsidDel="00000000" w:rsidP="00000000" w:rsidRDefault="00000000" w:rsidRPr="00000000" w14:paraId="0000031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w:t>
      </w:r>
    </w:p>
    <w:p w:rsidR="00000000" w:rsidDel="00000000" w:rsidP="00000000" w:rsidRDefault="00000000" w:rsidRPr="00000000" w14:paraId="0000031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if (temp &gt; temp_value || humi &gt; humi_value) {</w:t>
      </w:r>
    </w:p>
    <w:p w:rsidR="00000000" w:rsidDel="00000000" w:rsidP="00000000" w:rsidRDefault="00000000" w:rsidRPr="00000000" w14:paraId="0000031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w:t>
      </w:r>
    </w:p>
    <w:p w:rsidR="00000000" w:rsidDel="00000000" w:rsidP="00000000" w:rsidRDefault="00000000" w:rsidRPr="00000000" w14:paraId="0000031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digitalWrite(motorPin1_1, HIGH);</w:t>
      </w:r>
    </w:p>
    <w:p w:rsidR="00000000" w:rsidDel="00000000" w:rsidP="00000000" w:rsidRDefault="00000000" w:rsidRPr="00000000" w14:paraId="0000031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digitalWrite(motorPin1_2, LOW);</w:t>
      </w:r>
    </w:p>
    <w:p w:rsidR="00000000" w:rsidDel="00000000" w:rsidP="00000000" w:rsidRDefault="00000000" w:rsidRPr="00000000" w14:paraId="0000031A">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31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digitalWrite(motorPin2_1, HIGH);</w:t>
      </w:r>
    </w:p>
    <w:p w:rsidR="00000000" w:rsidDel="00000000" w:rsidP="00000000" w:rsidRDefault="00000000" w:rsidRPr="00000000" w14:paraId="0000031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digitalWrite(motorPin2_2, LOW);</w:t>
      </w:r>
    </w:p>
    <w:p w:rsidR="00000000" w:rsidDel="00000000" w:rsidP="00000000" w:rsidRDefault="00000000" w:rsidRPr="00000000" w14:paraId="0000031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 </w:t>
      </w:r>
    </w:p>
    <w:p w:rsidR="00000000" w:rsidDel="00000000" w:rsidP="00000000" w:rsidRDefault="00000000" w:rsidRPr="00000000" w14:paraId="0000031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else {</w:t>
      </w:r>
    </w:p>
    <w:p w:rsidR="00000000" w:rsidDel="00000000" w:rsidP="00000000" w:rsidRDefault="00000000" w:rsidRPr="00000000" w14:paraId="0000031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w:t>
      </w:r>
    </w:p>
    <w:p w:rsidR="00000000" w:rsidDel="00000000" w:rsidP="00000000" w:rsidRDefault="00000000" w:rsidRPr="00000000" w14:paraId="0000032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digitalWrite(motorPin1_1, LOW);</w:t>
      </w:r>
    </w:p>
    <w:p w:rsidR="00000000" w:rsidDel="00000000" w:rsidP="00000000" w:rsidRDefault="00000000" w:rsidRPr="00000000" w14:paraId="0000032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digitalWrite(motorPin1_2, LOW);</w:t>
      </w:r>
    </w:p>
    <w:p w:rsidR="00000000" w:rsidDel="00000000" w:rsidP="00000000" w:rsidRDefault="00000000" w:rsidRPr="00000000" w14:paraId="0000032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w:t>
      </w:r>
    </w:p>
    <w:p w:rsidR="00000000" w:rsidDel="00000000" w:rsidP="00000000" w:rsidRDefault="00000000" w:rsidRPr="00000000" w14:paraId="0000032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digitalWrite(motorPin2_1, LOW);</w:t>
      </w:r>
    </w:p>
    <w:p w:rsidR="00000000" w:rsidDel="00000000" w:rsidP="00000000" w:rsidRDefault="00000000" w:rsidRPr="00000000" w14:paraId="0000032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digitalWrite(motorPin2_2, LOW);</w:t>
      </w:r>
    </w:p>
    <w:p w:rsidR="00000000" w:rsidDel="00000000" w:rsidP="00000000" w:rsidRDefault="00000000" w:rsidRPr="00000000" w14:paraId="0000032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w:t>
      </w:r>
    </w:p>
    <w:p w:rsidR="00000000" w:rsidDel="00000000" w:rsidP="00000000" w:rsidRDefault="00000000" w:rsidRPr="00000000" w14:paraId="00000326">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32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if (cds &gt; light_value) {</w:t>
      </w:r>
    </w:p>
    <w:p w:rsidR="00000000" w:rsidDel="00000000" w:rsidP="00000000" w:rsidRDefault="00000000" w:rsidRPr="00000000" w14:paraId="0000032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digitalWrite(lightingPin, HIGH);</w:t>
      </w:r>
    </w:p>
    <w:p w:rsidR="00000000" w:rsidDel="00000000" w:rsidP="00000000" w:rsidRDefault="00000000" w:rsidRPr="00000000" w14:paraId="0000032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digitalWrite(lightingPin2, HIGH);</w:t>
      </w:r>
    </w:p>
    <w:p w:rsidR="00000000" w:rsidDel="00000000" w:rsidP="00000000" w:rsidRDefault="00000000" w:rsidRPr="00000000" w14:paraId="0000032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w:t>
      </w:r>
    </w:p>
    <w:p w:rsidR="00000000" w:rsidDel="00000000" w:rsidP="00000000" w:rsidRDefault="00000000" w:rsidRPr="00000000" w14:paraId="0000032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else {</w:t>
      </w:r>
    </w:p>
    <w:p w:rsidR="00000000" w:rsidDel="00000000" w:rsidP="00000000" w:rsidRDefault="00000000" w:rsidRPr="00000000" w14:paraId="0000032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digitalWrite(lightingPin, LOW);</w:t>
      </w:r>
    </w:p>
    <w:p w:rsidR="00000000" w:rsidDel="00000000" w:rsidP="00000000" w:rsidRDefault="00000000" w:rsidRPr="00000000" w14:paraId="0000032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digitalWrite(lightingPin2, LOW);</w:t>
      </w:r>
    </w:p>
    <w:p w:rsidR="00000000" w:rsidDel="00000000" w:rsidP="00000000" w:rsidRDefault="00000000" w:rsidRPr="00000000" w14:paraId="0000032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w:t>
      </w:r>
    </w:p>
    <w:p w:rsidR="00000000" w:rsidDel="00000000" w:rsidP="00000000" w:rsidRDefault="00000000" w:rsidRPr="00000000" w14:paraId="0000032F">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33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if (soil &lt; soil_value) {</w:t>
      </w:r>
    </w:p>
    <w:p w:rsidR="00000000" w:rsidDel="00000000" w:rsidP="00000000" w:rsidRDefault="00000000" w:rsidRPr="00000000" w14:paraId="0000033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digitalWrite(pumpPin1, HIGH);</w:t>
      </w:r>
    </w:p>
    <w:p w:rsidR="00000000" w:rsidDel="00000000" w:rsidP="00000000" w:rsidRDefault="00000000" w:rsidRPr="00000000" w14:paraId="0000033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digitalWrite(pumpPin2, LOW);</w:t>
      </w:r>
    </w:p>
    <w:p w:rsidR="00000000" w:rsidDel="00000000" w:rsidP="00000000" w:rsidRDefault="00000000" w:rsidRPr="00000000" w14:paraId="0000033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w:t>
      </w:r>
    </w:p>
    <w:p w:rsidR="00000000" w:rsidDel="00000000" w:rsidP="00000000" w:rsidRDefault="00000000" w:rsidRPr="00000000" w14:paraId="0000033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else {</w:t>
      </w:r>
    </w:p>
    <w:p w:rsidR="00000000" w:rsidDel="00000000" w:rsidP="00000000" w:rsidRDefault="00000000" w:rsidRPr="00000000" w14:paraId="0000033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digitalWrite(pumpPin1, LOW);</w:t>
      </w:r>
    </w:p>
    <w:p w:rsidR="00000000" w:rsidDel="00000000" w:rsidP="00000000" w:rsidRDefault="00000000" w:rsidRPr="00000000" w14:paraId="0000033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digitalWrite(pumpPin2, LOW);</w:t>
      </w:r>
    </w:p>
    <w:p w:rsidR="00000000" w:rsidDel="00000000" w:rsidP="00000000" w:rsidRDefault="00000000" w:rsidRPr="00000000" w14:paraId="0000033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w:t>
      </w:r>
    </w:p>
    <w:p w:rsidR="00000000" w:rsidDel="00000000" w:rsidP="00000000" w:rsidRDefault="00000000" w:rsidRPr="00000000" w14:paraId="00000338">
      <w:pPr>
        <w:jc w:val="left"/>
        <w:rPr>
          <w:rFonts w:ascii="Gulimche" w:cs="Gulimche" w:eastAsia="Gulimche" w:hAnsi="Gulimche"/>
          <w:sz w:val="28"/>
          <w:szCs w:val="28"/>
        </w:rPr>
      </w:pPr>
      <w:r w:rsidDel="00000000" w:rsidR="00000000" w:rsidRPr="00000000">
        <w:rPr>
          <w:rFonts w:ascii="Gulimche" w:cs="Gulimche" w:eastAsia="Gulimche" w:hAnsi="Gulimche"/>
          <w:sz w:val="24"/>
          <w:szCs w:val="24"/>
          <w:rtl w:val="0"/>
        </w:rPr>
        <w:t xml:space="preserve">}</w:t>
      </w:r>
      <w:r w:rsidDel="00000000" w:rsidR="00000000" w:rsidRPr="00000000">
        <w:rPr>
          <w:rtl w:val="0"/>
        </w:rPr>
      </w:r>
    </w:p>
    <w:p w:rsidR="00000000" w:rsidDel="00000000" w:rsidP="00000000" w:rsidRDefault="00000000" w:rsidRPr="00000000" w14:paraId="00000339">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33A">
      <w:pPr>
        <w:pStyle w:val="Heading2"/>
        <w:jc w:val="left"/>
        <w:rPr/>
      </w:pPr>
      <w:bookmarkStart w:colFirst="0" w:colLast="0" w:name="_heading=h.uaz25jilg7xf" w:id="23"/>
      <w:bookmarkEnd w:id="23"/>
      <w:r w:rsidDel="00000000" w:rsidR="00000000" w:rsidRPr="00000000">
        <w:rPr>
          <w:rtl w:val="0"/>
        </w:rPr>
        <w:t xml:space="preserve">7-2</w:t>
      </w:r>
      <w:r w:rsidDel="00000000" w:rsidR="00000000" w:rsidRPr="00000000">
        <w:rPr>
          <w:rtl w:val="0"/>
        </w:rPr>
        <w:t xml:space="preserve">. Arduino TFT LCD 7 GUI 코드(lcd.ui)</w:t>
      </w:r>
    </w:p>
    <w:p w:rsidR="00000000" w:rsidDel="00000000" w:rsidP="00000000" w:rsidRDefault="00000000" w:rsidRPr="00000000" w14:paraId="0000033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&lt;?xml version="1.0" encoding="UTF-8"?&gt;</w:t>
      </w:r>
    </w:p>
    <w:p w:rsidR="00000000" w:rsidDel="00000000" w:rsidP="00000000" w:rsidRDefault="00000000" w:rsidRPr="00000000" w14:paraId="0000033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&lt;ui version="4.0"&gt;</w:t>
      </w:r>
    </w:p>
    <w:p w:rsidR="00000000" w:rsidDel="00000000" w:rsidP="00000000" w:rsidRDefault="00000000" w:rsidRPr="00000000" w14:paraId="0000033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&lt;class&gt;MainWindow&lt;/class&gt;</w:t>
      </w:r>
    </w:p>
    <w:p w:rsidR="00000000" w:rsidDel="00000000" w:rsidP="00000000" w:rsidRDefault="00000000" w:rsidRPr="00000000" w14:paraId="0000033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class="QMainWindow" name="MainWindow"&gt;</w:t>
      </w:r>
    </w:p>
    <w:p w:rsidR="00000000" w:rsidDel="00000000" w:rsidP="00000000" w:rsidRDefault="00000000" w:rsidRPr="00000000" w14:paraId="0000033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34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34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&lt;x&gt;0&lt;/x&gt;</w:t>
      </w:r>
    </w:p>
    <w:p w:rsidR="00000000" w:rsidDel="00000000" w:rsidP="00000000" w:rsidRDefault="00000000" w:rsidRPr="00000000" w14:paraId="0000034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&lt;y&gt;0&lt;/y&gt;</w:t>
      </w:r>
    </w:p>
    <w:p w:rsidR="00000000" w:rsidDel="00000000" w:rsidP="00000000" w:rsidRDefault="00000000" w:rsidRPr="00000000" w14:paraId="0000034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&lt;width&gt;800&lt;/width&gt;</w:t>
      </w:r>
    </w:p>
    <w:p w:rsidR="00000000" w:rsidDel="00000000" w:rsidP="00000000" w:rsidRDefault="00000000" w:rsidRPr="00000000" w14:paraId="0000034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&lt;height&gt;480&lt;/height&gt;</w:t>
      </w:r>
    </w:p>
    <w:p w:rsidR="00000000" w:rsidDel="00000000" w:rsidP="00000000" w:rsidRDefault="00000000" w:rsidRPr="00000000" w14:paraId="0000034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34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4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name="windowTitle"&gt;</w:t>
      </w:r>
    </w:p>
    <w:p w:rsidR="00000000" w:rsidDel="00000000" w:rsidP="00000000" w:rsidRDefault="00000000" w:rsidRPr="00000000" w14:paraId="0000034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&lt;string&gt;MainWindow&lt;/string&gt;</w:t>
      </w:r>
    </w:p>
    <w:p w:rsidR="00000000" w:rsidDel="00000000" w:rsidP="00000000" w:rsidRDefault="00000000" w:rsidRPr="00000000" w14:paraId="0000034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4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class="QWidget" name="centralwidget"&gt;</w:t>
      </w:r>
    </w:p>
    <w:p w:rsidR="00000000" w:rsidDel="00000000" w:rsidP="00000000" w:rsidRDefault="00000000" w:rsidRPr="00000000" w14:paraId="0000034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class="QGroupBox" name="sensor"&gt;</w:t>
      </w:r>
    </w:p>
    <w:p w:rsidR="00000000" w:rsidDel="00000000" w:rsidP="00000000" w:rsidRDefault="00000000" w:rsidRPr="00000000" w14:paraId="0000034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34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34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&lt;x&gt;10&lt;/x&gt;</w:t>
      </w:r>
    </w:p>
    <w:p w:rsidR="00000000" w:rsidDel="00000000" w:rsidP="00000000" w:rsidRDefault="00000000" w:rsidRPr="00000000" w14:paraId="0000034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&lt;y&gt;0&lt;/y&gt;</w:t>
      </w:r>
    </w:p>
    <w:p w:rsidR="00000000" w:rsidDel="00000000" w:rsidP="00000000" w:rsidRDefault="00000000" w:rsidRPr="00000000" w14:paraId="0000035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&lt;width&gt;341&lt;/width&gt;</w:t>
      </w:r>
    </w:p>
    <w:p w:rsidR="00000000" w:rsidDel="00000000" w:rsidP="00000000" w:rsidRDefault="00000000" w:rsidRPr="00000000" w14:paraId="0000035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&lt;height&gt;231&lt;/height&gt;</w:t>
      </w:r>
    </w:p>
    <w:p w:rsidR="00000000" w:rsidDel="00000000" w:rsidP="00000000" w:rsidRDefault="00000000" w:rsidRPr="00000000" w14:paraId="0000035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35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5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35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35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&lt;pointsize&gt;20&lt;/pointsize&gt;</w:t>
      </w:r>
    </w:p>
    <w:p w:rsidR="00000000" w:rsidDel="00000000" w:rsidP="00000000" w:rsidRDefault="00000000" w:rsidRPr="00000000" w14:paraId="0000035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35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5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name="title"&gt;</w:t>
      </w:r>
    </w:p>
    <w:p w:rsidR="00000000" w:rsidDel="00000000" w:rsidP="00000000" w:rsidRDefault="00000000" w:rsidRPr="00000000" w14:paraId="0000035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&lt;string&gt;센서 데이터&lt;/string&gt;</w:t>
      </w:r>
    </w:p>
    <w:p w:rsidR="00000000" w:rsidDel="00000000" w:rsidP="00000000" w:rsidRDefault="00000000" w:rsidRPr="00000000" w14:paraId="0000035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5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name="alignment"&gt;</w:t>
      </w:r>
    </w:p>
    <w:p w:rsidR="00000000" w:rsidDel="00000000" w:rsidP="00000000" w:rsidRDefault="00000000" w:rsidRPr="00000000" w14:paraId="0000035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&lt;set&gt;Qt::AlignCenter&lt;/set&gt;</w:t>
      </w:r>
    </w:p>
    <w:p w:rsidR="00000000" w:rsidDel="00000000" w:rsidP="00000000" w:rsidRDefault="00000000" w:rsidRPr="00000000" w14:paraId="0000035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5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class="QLabel" name="temp_label"&gt;</w:t>
      </w:r>
    </w:p>
    <w:p w:rsidR="00000000" w:rsidDel="00000000" w:rsidP="00000000" w:rsidRDefault="00000000" w:rsidRPr="00000000" w14:paraId="0000036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36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36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&lt;x&gt;20&lt;/x&gt;</w:t>
      </w:r>
    </w:p>
    <w:p w:rsidR="00000000" w:rsidDel="00000000" w:rsidP="00000000" w:rsidRDefault="00000000" w:rsidRPr="00000000" w14:paraId="0000036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&lt;y&gt;60&lt;/y&gt;</w:t>
      </w:r>
    </w:p>
    <w:p w:rsidR="00000000" w:rsidDel="00000000" w:rsidP="00000000" w:rsidRDefault="00000000" w:rsidRPr="00000000" w14:paraId="0000036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&lt;width&gt;111&lt;/width&gt;</w:t>
      </w:r>
    </w:p>
    <w:p w:rsidR="00000000" w:rsidDel="00000000" w:rsidP="00000000" w:rsidRDefault="00000000" w:rsidRPr="00000000" w14:paraId="0000036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&lt;height&gt;31&lt;/height&gt;</w:t>
      </w:r>
    </w:p>
    <w:p w:rsidR="00000000" w:rsidDel="00000000" w:rsidP="00000000" w:rsidRDefault="00000000" w:rsidRPr="00000000" w14:paraId="0000036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36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6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36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36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&lt;pointsize&gt;18&lt;/pointsize&gt;</w:t>
      </w:r>
    </w:p>
    <w:p w:rsidR="00000000" w:rsidDel="00000000" w:rsidP="00000000" w:rsidRDefault="00000000" w:rsidRPr="00000000" w14:paraId="0000036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36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6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36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   온  도     :&lt;/string&gt;</w:t>
      </w:r>
    </w:p>
    <w:p w:rsidR="00000000" w:rsidDel="00000000" w:rsidP="00000000" w:rsidRDefault="00000000" w:rsidRPr="00000000" w14:paraId="0000036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7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37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class="QLabel" name="humi_label"&gt;</w:t>
      </w:r>
    </w:p>
    <w:p w:rsidR="00000000" w:rsidDel="00000000" w:rsidP="00000000" w:rsidRDefault="00000000" w:rsidRPr="00000000" w14:paraId="0000037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37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37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&lt;x&gt;20&lt;/x&gt;</w:t>
      </w:r>
    </w:p>
    <w:p w:rsidR="00000000" w:rsidDel="00000000" w:rsidP="00000000" w:rsidRDefault="00000000" w:rsidRPr="00000000" w14:paraId="0000037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&lt;y&gt;100&lt;/y&gt;</w:t>
      </w:r>
    </w:p>
    <w:p w:rsidR="00000000" w:rsidDel="00000000" w:rsidP="00000000" w:rsidRDefault="00000000" w:rsidRPr="00000000" w14:paraId="0000037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&lt;width&gt;111&lt;/width&gt;</w:t>
      </w:r>
    </w:p>
    <w:p w:rsidR="00000000" w:rsidDel="00000000" w:rsidP="00000000" w:rsidRDefault="00000000" w:rsidRPr="00000000" w14:paraId="0000037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&lt;height&gt;31&lt;/height&gt;</w:t>
      </w:r>
    </w:p>
    <w:p w:rsidR="00000000" w:rsidDel="00000000" w:rsidP="00000000" w:rsidRDefault="00000000" w:rsidRPr="00000000" w14:paraId="0000037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37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7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37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37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&lt;pointsize&gt;18&lt;/pointsize&gt;</w:t>
      </w:r>
    </w:p>
    <w:p w:rsidR="00000000" w:rsidDel="00000000" w:rsidP="00000000" w:rsidRDefault="00000000" w:rsidRPr="00000000" w14:paraId="0000037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37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7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38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   습  도     :&lt;/string&gt;</w:t>
      </w:r>
    </w:p>
    <w:p w:rsidR="00000000" w:rsidDel="00000000" w:rsidP="00000000" w:rsidRDefault="00000000" w:rsidRPr="00000000" w14:paraId="0000038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8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38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class="QLabel" name="soil_label"&gt;</w:t>
      </w:r>
    </w:p>
    <w:p w:rsidR="00000000" w:rsidDel="00000000" w:rsidP="00000000" w:rsidRDefault="00000000" w:rsidRPr="00000000" w14:paraId="0000038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38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38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&lt;x&gt;20&lt;/x&gt;</w:t>
      </w:r>
    </w:p>
    <w:p w:rsidR="00000000" w:rsidDel="00000000" w:rsidP="00000000" w:rsidRDefault="00000000" w:rsidRPr="00000000" w14:paraId="0000038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&lt;y&gt;140&lt;/y&gt;</w:t>
      </w:r>
    </w:p>
    <w:p w:rsidR="00000000" w:rsidDel="00000000" w:rsidP="00000000" w:rsidRDefault="00000000" w:rsidRPr="00000000" w14:paraId="0000038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&lt;width&gt;111&lt;/width&gt;</w:t>
      </w:r>
    </w:p>
    <w:p w:rsidR="00000000" w:rsidDel="00000000" w:rsidP="00000000" w:rsidRDefault="00000000" w:rsidRPr="00000000" w14:paraId="0000038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&lt;height&gt;31&lt;/height&gt;</w:t>
      </w:r>
    </w:p>
    <w:p w:rsidR="00000000" w:rsidDel="00000000" w:rsidP="00000000" w:rsidRDefault="00000000" w:rsidRPr="00000000" w14:paraId="0000038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38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8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38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38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&lt;pointsize&gt;18&lt;/pointsize&gt;</w:t>
      </w:r>
    </w:p>
    <w:p w:rsidR="00000000" w:rsidDel="00000000" w:rsidP="00000000" w:rsidRDefault="00000000" w:rsidRPr="00000000" w14:paraId="0000038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39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9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39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&lt;string&gt;토양 습도 :&lt;/string&gt;</w:t>
      </w:r>
    </w:p>
    <w:p w:rsidR="00000000" w:rsidDel="00000000" w:rsidP="00000000" w:rsidRDefault="00000000" w:rsidRPr="00000000" w14:paraId="0000039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9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39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class="QLabel" name="light_label"&gt;</w:t>
      </w:r>
    </w:p>
    <w:p w:rsidR="00000000" w:rsidDel="00000000" w:rsidP="00000000" w:rsidRDefault="00000000" w:rsidRPr="00000000" w14:paraId="0000039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39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39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&lt;x&gt;20&lt;/x&gt;</w:t>
      </w:r>
    </w:p>
    <w:p w:rsidR="00000000" w:rsidDel="00000000" w:rsidP="00000000" w:rsidRDefault="00000000" w:rsidRPr="00000000" w14:paraId="0000039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&lt;y&gt;180&lt;/y&gt;</w:t>
      </w:r>
    </w:p>
    <w:p w:rsidR="00000000" w:rsidDel="00000000" w:rsidP="00000000" w:rsidRDefault="00000000" w:rsidRPr="00000000" w14:paraId="0000039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&lt;width&gt;111&lt;/width&gt;</w:t>
      </w:r>
    </w:p>
    <w:p w:rsidR="00000000" w:rsidDel="00000000" w:rsidP="00000000" w:rsidRDefault="00000000" w:rsidRPr="00000000" w14:paraId="0000039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&lt;height&gt;31&lt;/height&gt;</w:t>
      </w:r>
    </w:p>
    <w:p w:rsidR="00000000" w:rsidDel="00000000" w:rsidP="00000000" w:rsidRDefault="00000000" w:rsidRPr="00000000" w14:paraId="0000039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39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9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39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3A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&lt;pointsize&gt;18&lt;/pointsize&gt;</w:t>
      </w:r>
    </w:p>
    <w:p w:rsidR="00000000" w:rsidDel="00000000" w:rsidP="00000000" w:rsidRDefault="00000000" w:rsidRPr="00000000" w14:paraId="000003A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3A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A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3A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   조  도     :&lt;/string&gt;</w:t>
      </w:r>
    </w:p>
    <w:p w:rsidR="00000000" w:rsidDel="00000000" w:rsidP="00000000" w:rsidRDefault="00000000" w:rsidRPr="00000000" w14:paraId="000003A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A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3A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class="QProgressBar" name="temp_bar"&gt;</w:t>
      </w:r>
    </w:p>
    <w:p w:rsidR="00000000" w:rsidDel="00000000" w:rsidP="00000000" w:rsidRDefault="00000000" w:rsidRPr="00000000" w14:paraId="000003A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3A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3A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&lt;x&gt;160&lt;/x&gt;</w:t>
      </w:r>
    </w:p>
    <w:p w:rsidR="00000000" w:rsidDel="00000000" w:rsidP="00000000" w:rsidRDefault="00000000" w:rsidRPr="00000000" w14:paraId="000003A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&lt;y&gt;60&lt;/y&gt;</w:t>
      </w:r>
    </w:p>
    <w:p w:rsidR="00000000" w:rsidDel="00000000" w:rsidP="00000000" w:rsidRDefault="00000000" w:rsidRPr="00000000" w14:paraId="000003A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&lt;width&gt;121&lt;/width&gt;</w:t>
      </w:r>
    </w:p>
    <w:p w:rsidR="00000000" w:rsidDel="00000000" w:rsidP="00000000" w:rsidRDefault="00000000" w:rsidRPr="00000000" w14:paraId="000003A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&lt;height&gt;31&lt;/height&gt;</w:t>
      </w:r>
    </w:p>
    <w:p w:rsidR="00000000" w:rsidDel="00000000" w:rsidP="00000000" w:rsidRDefault="00000000" w:rsidRPr="00000000" w14:paraId="000003A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3A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B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3B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3B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&lt;pointsize&gt;18&lt;/pointsize&gt;</w:t>
      </w:r>
    </w:p>
    <w:p w:rsidR="00000000" w:rsidDel="00000000" w:rsidP="00000000" w:rsidRDefault="00000000" w:rsidRPr="00000000" w14:paraId="000003B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3B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B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name="value"&gt;</w:t>
      </w:r>
    </w:p>
    <w:p w:rsidR="00000000" w:rsidDel="00000000" w:rsidP="00000000" w:rsidRDefault="00000000" w:rsidRPr="00000000" w14:paraId="000003B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&lt;number&gt;24&lt;/number&gt;</w:t>
      </w:r>
    </w:p>
    <w:p w:rsidR="00000000" w:rsidDel="00000000" w:rsidP="00000000" w:rsidRDefault="00000000" w:rsidRPr="00000000" w14:paraId="000003B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B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3B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class="QProgressBar" name="humi_bar"&gt;</w:t>
      </w:r>
    </w:p>
    <w:p w:rsidR="00000000" w:rsidDel="00000000" w:rsidP="00000000" w:rsidRDefault="00000000" w:rsidRPr="00000000" w14:paraId="000003B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3B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3B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&lt;x&gt;160&lt;/x&gt;</w:t>
      </w:r>
    </w:p>
    <w:p w:rsidR="00000000" w:rsidDel="00000000" w:rsidP="00000000" w:rsidRDefault="00000000" w:rsidRPr="00000000" w14:paraId="000003B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&lt;y&gt;100&lt;/y&gt;</w:t>
      </w:r>
    </w:p>
    <w:p w:rsidR="00000000" w:rsidDel="00000000" w:rsidP="00000000" w:rsidRDefault="00000000" w:rsidRPr="00000000" w14:paraId="000003B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&lt;width&gt;121&lt;/width&gt;</w:t>
      </w:r>
    </w:p>
    <w:p w:rsidR="00000000" w:rsidDel="00000000" w:rsidP="00000000" w:rsidRDefault="00000000" w:rsidRPr="00000000" w14:paraId="000003B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&lt;height&gt;31&lt;/height&gt;</w:t>
      </w:r>
    </w:p>
    <w:p w:rsidR="00000000" w:rsidDel="00000000" w:rsidP="00000000" w:rsidRDefault="00000000" w:rsidRPr="00000000" w14:paraId="000003C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3C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C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3C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3C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&lt;pointsize&gt;18&lt;/pointsize&gt;</w:t>
      </w:r>
    </w:p>
    <w:p w:rsidR="00000000" w:rsidDel="00000000" w:rsidP="00000000" w:rsidRDefault="00000000" w:rsidRPr="00000000" w14:paraId="000003C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3C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C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name="value"&gt;</w:t>
      </w:r>
    </w:p>
    <w:p w:rsidR="00000000" w:rsidDel="00000000" w:rsidP="00000000" w:rsidRDefault="00000000" w:rsidRPr="00000000" w14:paraId="000003C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&lt;number&gt;24&lt;/number&gt;</w:t>
      </w:r>
    </w:p>
    <w:p w:rsidR="00000000" w:rsidDel="00000000" w:rsidP="00000000" w:rsidRDefault="00000000" w:rsidRPr="00000000" w14:paraId="000003C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C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3C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class="QProgressBar" name="soil_bar"&gt;</w:t>
      </w:r>
    </w:p>
    <w:p w:rsidR="00000000" w:rsidDel="00000000" w:rsidP="00000000" w:rsidRDefault="00000000" w:rsidRPr="00000000" w14:paraId="000003C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3C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3C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&lt;x&gt;160&lt;/x&gt;</w:t>
      </w:r>
    </w:p>
    <w:p w:rsidR="00000000" w:rsidDel="00000000" w:rsidP="00000000" w:rsidRDefault="00000000" w:rsidRPr="00000000" w14:paraId="000003C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&lt;y&gt;140&lt;/y&gt;</w:t>
      </w:r>
    </w:p>
    <w:p w:rsidR="00000000" w:rsidDel="00000000" w:rsidP="00000000" w:rsidRDefault="00000000" w:rsidRPr="00000000" w14:paraId="000003D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&lt;width&gt;121&lt;/width&gt;</w:t>
      </w:r>
    </w:p>
    <w:p w:rsidR="00000000" w:rsidDel="00000000" w:rsidP="00000000" w:rsidRDefault="00000000" w:rsidRPr="00000000" w14:paraId="000003D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&lt;height&gt;31&lt;/height&gt;</w:t>
      </w:r>
    </w:p>
    <w:p w:rsidR="00000000" w:rsidDel="00000000" w:rsidP="00000000" w:rsidRDefault="00000000" w:rsidRPr="00000000" w14:paraId="000003D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3D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D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3D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3D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&lt;pointsize&gt;18&lt;/pointsize&gt;</w:t>
      </w:r>
    </w:p>
    <w:p w:rsidR="00000000" w:rsidDel="00000000" w:rsidP="00000000" w:rsidRDefault="00000000" w:rsidRPr="00000000" w14:paraId="000003D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3D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D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name="value"&gt;</w:t>
      </w:r>
    </w:p>
    <w:p w:rsidR="00000000" w:rsidDel="00000000" w:rsidP="00000000" w:rsidRDefault="00000000" w:rsidRPr="00000000" w14:paraId="000003D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&lt;number&gt;24&lt;/number&gt;</w:t>
      </w:r>
    </w:p>
    <w:p w:rsidR="00000000" w:rsidDel="00000000" w:rsidP="00000000" w:rsidRDefault="00000000" w:rsidRPr="00000000" w14:paraId="000003D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D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3D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class="QProgressBar" name="light_bar"&gt;</w:t>
      </w:r>
    </w:p>
    <w:p w:rsidR="00000000" w:rsidDel="00000000" w:rsidP="00000000" w:rsidRDefault="00000000" w:rsidRPr="00000000" w14:paraId="000003D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3D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3E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&lt;x&gt;160&lt;/x&gt;</w:t>
      </w:r>
    </w:p>
    <w:p w:rsidR="00000000" w:rsidDel="00000000" w:rsidP="00000000" w:rsidRDefault="00000000" w:rsidRPr="00000000" w14:paraId="000003E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&lt;y&gt;180&lt;/y&gt;</w:t>
      </w:r>
    </w:p>
    <w:p w:rsidR="00000000" w:rsidDel="00000000" w:rsidP="00000000" w:rsidRDefault="00000000" w:rsidRPr="00000000" w14:paraId="000003E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&lt;width&gt;121&lt;/width&gt;</w:t>
      </w:r>
    </w:p>
    <w:p w:rsidR="00000000" w:rsidDel="00000000" w:rsidP="00000000" w:rsidRDefault="00000000" w:rsidRPr="00000000" w14:paraId="000003E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&lt;height&gt;31&lt;/height&gt;</w:t>
      </w:r>
    </w:p>
    <w:p w:rsidR="00000000" w:rsidDel="00000000" w:rsidP="00000000" w:rsidRDefault="00000000" w:rsidRPr="00000000" w14:paraId="000003E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3E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E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3E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3E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&lt;pointsize&gt;18&lt;/pointsize&gt;</w:t>
      </w:r>
    </w:p>
    <w:p w:rsidR="00000000" w:rsidDel="00000000" w:rsidP="00000000" w:rsidRDefault="00000000" w:rsidRPr="00000000" w14:paraId="000003E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3E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E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name="value"&gt;</w:t>
      </w:r>
    </w:p>
    <w:p w:rsidR="00000000" w:rsidDel="00000000" w:rsidP="00000000" w:rsidRDefault="00000000" w:rsidRPr="00000000" w14:paraId="000003E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&lt;number&gt;24&lt;/number&gt;</w:t>
      </w:r>
    </w:p>
    <w:p w:rsidR="00000000" w:rsidDel="00000000" w:rsidP="00000000" w:rsidRDefault="00000000" w:rsidRPr="00000000" w14:paraId="000003E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E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3E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3F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class="QGroupBox" name="auto_mode"&gt;</w:t>
      </w:r>
    </w:p>
    <w:p w:rsidR="00000000" w:rsidDel="00000000" w:rsidP="00000000" w:rsidRDefault="00000000" w:rsidRPr="00000000" w14:paraId="000003F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3F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3F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&lt;x&gt;380&lt;/x&gt;</w:t>
      </w:r>
    </w:p>
    <w:p w:rsidR="00000000" w:rsidDel="00000000" w:rsidP="00000000" w:rsidRDefault="00000000" w:rsidRPr="00000000" w14:paraId="000003F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&lt;y&gt;0&lt;/y&gt;</w:t>
      </w:r>
    </w:p>
    <w:p w:rsidR="00000000" w:rsidDel="00000000" w:rsidP="00000000" w:rsidRDefault="00000000" w:rsidRPr="00000000" w14:paraId="000003F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&lt;width&gt;341&lt;/width&gt;</w:t>
      </w:r>
    </w:p>
    <w:p w:rsidR="00000000" w:rsidDel="00000000" w:rsidP="00000000" w:rsidRDefault="00000000" w:rsidRPr="00000000" w14:paraId="000003F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&lt;height&gt;231&lt;/height&gt;</w:t>
      </w:r>
    </w:p>
    <w:p w:rsidR="00000000" w:rsidDel="00000000" w:rsidP="00000000" w:rsidRDefault="00000000" w:rsidRPr="00000000" w14:paraId="000003F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3F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F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3F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3F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&lt;pointsize&gt;20&lt;/pointsize&gt;</w:t>
      </w:r>
    </w:p>
    <w:p w:rsidR="00000000" w:rsidDel="00000000" w:rsidP="00000000" w:rsidRDefault="00000000" w:rsidRPr="00000000" w14:paraId="000003F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3F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3F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name="title"&gt;</w:t>
      </w:r>
    </w:p>
    <w:p w:rsidR="00000000" w:rsidDel="00000000" w:rsidP="00000000" w:rsidRDefault="00000000" w:rsidRPr="00000000" w14:paraId="000003F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&lt;string&gt;자동 제어&lt;/string&gt;</w:t>
      </w:r>
    </w:p>
    <w:p w:rsidR="00000000" w:rsidDel="00000000" w:rsidP="00000000" w:rsidRDefault="00000000" w:rsidRPr="00000000" w14:paraId="0000040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0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name="alignment"&gt;</w:t>
      </w:r>
    </w:p>
    <w:p w:rsidR="00000000" w:rsidDel="00000000" w:rsidP="00000000" w:rsidRDefault="00000000" w:rsidRPr="00000000" w14:paraId="0000040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&lt;set&gt;Qt::AlignCenter&lt;/set&gt;</w:t>
      </w:r>
    </w:p>
    <w:p w:rsidR="00000000" w:rsidDel="00000000" w:rsidP="00000000" w:rsidRDefault="00000000" w:rsidRPr="00000000" w14:paraId="0000040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0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class="QLabel" name="temp"&gt;</w:t>
      </w:r>
    </w:p>
    <w:p w:rsidR="00000000" w:rsidDel="00000000" w:rsidP="00000000" w:rsidRDefault="00000000" w:rsidRPr="00000000" w14:paraId="0000040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40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0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&lt;x&gt;20&lt;/x&gt;</w:t>
      </w:r>
    </w:p>
    <w:p w:rsidR="00000000" w:rsidDel="00000000" w:rsidP="00000000" w:rsidRDefault="00000000" w:rsidRPr="00000000" w14:paraId="0000040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&lt;y&gt;60&lt;/y&gt;</w:t>
      </w:r>
    </w:p>
    <w:p w:rsidR="00000000" w:rsidDel="00000000" w:rsidP="00000000" w:rsidRDefault="00000000" w:rsidRPr="00000000" w14:paraId="0000040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&lt;width&gt;111&lt;/width&gt;</w:t>
      </w:r>
    </w:p>
    <w:p w:rsidR="00000000" w:rsidDel="00000000" w:rsidP="00000000" w:rsidRDefault="00000000" w:rsidRPr="00000000" w14:paraId="0000040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&lt;height&gt;31&lt;/height&gt;</w:t>
      </w:r>
    </w:p>
    <w:p w:rsidR="00000000" w:rsidDel="00000000" w:rsidP="00000000" w:rsidRDefault="00000000" w:rsidRPr="00000000" w14:paraId="0000040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0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0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40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0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&lt;pointsize&gt;18&lt;/pointsize&gt;</w:t>
      </w:r>
    </w:p>
    <w:p w:rsidR="00000000" w:rsidDel="00000000" w:rsidP="00000000" w:rsidRDefault="00000000" w:rsidRPr="00000000" w14:paraId="0000041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1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1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41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&lt;string&gt;온도 : &lt;/string&gt;</w:t>
      </w:r>
    </w:p>
    <w:p w:rsidR="00000000" w:rsidDel="00000000" w:rsidP="00000000" w:rsidRDefault="00000000" w:rsidRPr="00000000" w14:paraId="0000041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1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41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class="QLabel" name="humi"&gt;</w:t>
      </w:r>
    </w:p>
    <w:p w:rsidR="00000000" w:rsidDel="00000000" w:rsidP="00000000" w:rsidRDefault="00000000" w:rsidRPr="00000000" w14:paraId="0000041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41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1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&lt;x&gt;20&lt;/x&gt;</w:t>
      </w:r>
    </w:p>
    <w:p w:rsidR="00000000" w:rsidDel="00000000" w:rsidP="00000000" w:rsidRDefault="00000000" w:rsidRPr="00000000" w14:paraId="0000041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&lt;y&gt;100&lt;/y&gt;</w:t>
      </w:r>
    </w:p>
    <w:p w:rsidR="00000000" w:rsidDel="00000000" w:rsidP="00000000" w:rsidRDefault="00000000" w:rsidRPr="00000000" w14:paraId="0000041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&lt;width&gt;111&lt;/width&gt;</w:t>
      </w:r>
    </w:p>
    <w:p w:rsidR="00000000" w:rsidDel="00000000" w:rsidP="00000000" w:rsidRDefault="00000000" w:rsidRPr="00000000" w14:paraId="0000041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&lt;height&gt;31&lt;/height&gt;</w:t>
      </w:r>
    </w:p>
    <w:p w:rsidR="00000000" w:rsidDel="00000000" w:rsidP="00000000" w:rsidRDefault="00000000" w:rsidRPr="00000000" w14:paraId="0000041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1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1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42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2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&lt;pointsize&gt;18&lt;/pointsize&gt;</w:t>
      </w:r>
    </w:p>
    <w:p w:rsidR="00000000" w:rsidDel="00000000" w:rsidP="00000000" w:rsidRDefault="00000000" w:rsidRPr="00000000" w14:paraId="0000042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2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2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42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&lt;string&gt;습도 :&lt;/string&gt;</w:t>
      </w:r>
    </w:p>
    <w:p w:rsidR="00000000" w:rsidDel="00000000" w:rsidP="00000000" w:rsidRDefault="00000000" w:rsidRPr="00000000" w14:paraId="0000042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2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42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class="QLabel" name="soil"&gt;</w:t>
      </w:r>
    </w:p>
    <w:p w:rsidR="00000000" w:rsidDel="00000000" w:rsidP="00000000" w:rsidRDefault="00000000" w:rsidRPr="00000000" w14:paraId="0000042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42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2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&lt;x&gt;20&lt;/x&gt;</w:t>
      </w:r>
    </w:p>
    <w:p w:rsidR="00000000" w:rsidDel="00000000" w:rsidP="00000000" w:rsidRDefault="00000000" w:rsidRPr="00000000" w14:paraId="0000042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&lt;y&gt;140&lt;/y&gt;</w:t>
      </w:r>
    </w:p>
    <w:p w:rsidR="00000000" w:rsidDel="00000000" w:rsidP="00000000" w:rsidRDefault="00000000" w:rsidRPr="00000000" w14:paraId="0000042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&lt;width&gt;111&lt;/width&gt;</w:t>
      </w:r>
    </w:p>
    <w:p w:rsidR="00000000" w:rsidDel="00000000" w:rsidP="00000000" w:rsidRDefault="00000000" w:rsidRPr="00000000" w14:paraId="0000042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&lt;height&gt;31&lt;/height&gt;</w:t>
      </w:r>
    </w:p>
    <w:p w:rsidR="00000000" w:rsidDel="00000000" w:rsidP="00000000" w:rsidRDefault="00000000" w:rsidRPr="00000000" w14:paraId="0000042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3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3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43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3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&lt;pointsize&gt;18&lt;/pointsize&gt;</w:t>
      </w:r>
    </w:p>
    <w:p w:rsidR="00000000" w:rsidDel="00000000" w:rsidP="00000000" w:rsidRDefault="00000000" w:rsidRPr="00000000" w14:paraId="0000043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3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3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43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&lt;string&gt;토양 습도:&lt;/string&gt;</w:t>
      </w:r>
    </w:p>
    <w:p w:rsidR="00000000" w:rsidDel="00000000" w:rsidP="00000000" w:rsidRDefault="00000000" w:rsidRPr="00000000" w14:paraId="0000043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3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43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class="QPushButton" name="app"&gt;</w:t>
      </w:r>
    </w:p>
    <w:p w:rsidR="00000000" w:rsidDel="00000000" w:rsidP="00000000" w:rsidRDefault="00000000" w:rsidRPr="00000000" w14:paraId="0000043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43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3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&lt;x&gt;210&lt;/x&gt;</w:t>
      </w:r>
    </w:p>
    <w:p w:rsidR="00000000" w:rsidDel="00000000" w:rsidP="00000000" w:rsidRDefault="00000000" w:rsidRPr="00000000" w14:paraId="0000043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&lt;y&gt;70&lt;/y&gt;</w:t>
      </w:r>
    </w:p>
    <w:p w:rsidR="00000000" w:rsidDel="00000000" w:rsidP="00000000" w:rsidRDefault="00000000" w:rsidRPr="00000000" w14:paraId="0000043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&lt;width&gt;71&lt;/width&gt;</w:t>
      </w:r>
    </w:p>
    <w:p w:rsidR="00000000" w:rsidDel="00000000" w:rsidP="00000000" w:rsidRDefault="00000000" w:rsidRPr="00000000" w14:paraId="0000044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&lt;height&gt;51&lt;/height&gt;</w:t>
      </w:r>
    </w:p>
    <w:p w:rsidR="00000000" w:rsidDel="00000000" w:rsidP="00000000" w:rsidRDefault="00000000" w:rsidRPr="00000000" w14:paraId="0000044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4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4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44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4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&lt;pointsize&gt;18&lt;/pointsize&gt;</w:t>
      </w:r>
    </w:p>
    <w:p w:rsidR="00000000" w:rsidDel="00000000" w:rsidP="00000000" w:rsidRDefault="00000000" w:rsidRPr="00000000" w14:paraId="0000044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4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4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44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&lt;string&gt;실행&lt;/string&gt;</w:t>
      </w:r>
    </w:p>
    <w:p w:rsidR="00000000" w:rsidDel="00000000" w:rsidP="00000000" w:rsidRDefault="00000000" w:rsidRPr="00000000" w14:paraId="0000044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4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44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class="QPushButton" name="reset"&gt;</w:t>
      </w:r>
    </w:p>
    <w:p w:rsidR="00000000" w:rsidDel="00000000" w:rsidP="00000000" w:rsidRDefault="00000000" w:rsidRPr="00000000" w14:paraId="0000044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44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4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&lt;x&gt;210&lt;/x&gt;</w:t>
      </w:r>
    </w:p>
    <w:p w:rsidR="00000000" w:rsidDel="00000000" w:rsidP="00000000" w:rsidRDefault="00000000" w:rsidRPr="00000000" w14:paraId="0000045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&lt;y&gt;150&lt;/y&gt;</w:t>
      </w:r>
    </w:p>
    <w:p w:rsidR="00000000" w:rsidDel="00000000" w:rsidP="00000000" w:rsidRDefault="00000000" w:rsidRPr="00000000" w14:paraId="0000045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&lt;width&gt;71&lt;/width&gt;</w:t>
      </w:r>
    </w:p>
    <w:p w:rsidR="00000000" w:rsidDel="00000000" w:rsidP="00000000" w:rsidRDefault="00000000" w:rsidRPr="00000000" w14:paraId="0000045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&lt;height&gt;51&lt;/height&gt;</w:t>
      </w:r>
    </w:p>
    <w:p w:rsidR="00000000" w:rsidDel="00000000" w:rsidP="00000000" w:rsidRDefault="00000000" w:rsidRPr="00000000" w14:paraId="0000045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5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5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45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5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&lt;pointsize&gt;18&lt;/pointsize&gt;</w:t>
      </w:r>
    </w:p>
    <w:p w:rsidR="00000000" w:rsidDel="00000000" w:rsidP="00000000" w:rsidRDefault="00000000" w:rsidRPr="00000000" w14:paraId="0000045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5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5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45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&lt;string&gt;리셋&lt;/string&gt;</w:t>
      </w:r>
    </w:p>
    <w:p w:rsidR="00000000" w:rsidDel="00000000" w:rsidP="00000000" w:rsidRDefault="00000000" w:rsidRPr="00000000" w14:paraId="0000045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5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45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class="QLineEdit" name="temp_value"&gt;</w:t>
      </w:r>
    </w:p>
    <w:p w:rsidR="00000000" w:rsidDel="00000000" w:rsidP="00000000" w:rsidRDefault="00000000" w:rsidRPr="00000000" w14:paraId="0000045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46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6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&lt;x&gt;140&lt;/x&gt;</w:t>
      </w:r>
    </w:p>
    <w:p w:rsidR="00000000" w:rsidDel="00000000" w:rsidP="00000000" w:rsidRDefault="00000000" w:rsidRPr="00000000" w14:paraId="0000046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&lt;y&gt;60&lt;/y&gt;</w:t>
      </w:r>
    </w:p>
    <w:p w:rsidR="00000000" w:rsidDel="00000000" w:rsidP="00000000" w:rsidRDefault="00000000" w:rsidRPr="00000000" w14:paraId="0000046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&lt;width&gt;51&lt;/width&gt;</w:t>
      </w:r>
    </w:p>
    <w:p w:rsidR="00000000" w:rsidDel="00000000" w:rsidP="00000000" w:rsidRDefault="00000000" w:rsidRPr="00000000" w14:paraId="0000046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&lt;height&gt;31&lt;/height&gt;</w:t>
      </w:r>
    </w:p>
    <w:p w:rsidR="00000000" w:rsidDel="00000000" w:rsidP="00000000" w:rsidRDefault="00000000" w:rsidRPr="00000000" w14:paraId="0000046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6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6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46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6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&lt;pointsize&gt;18&lt;/pointsize&gt;</w:t>
      </w:r>
    </w:p>
    <w:p w:rsidR="00000000" w:rsidDel="00000000" w:rsidP="00000000" w:rsidRDefault="00000000" w:rsidRPr="00000000" w14:paraId="0000046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6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6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46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class="QLineEdit" name="humi_value"&gt;</w:t>
      </w:r>
    </w:p>
    <w:p w:rsidR="00000000" w:rsidDel="00000000" w:rsidP="00000000" w:rsidRDefault="00000000" w:rsidRPr="00000000" w14:paraId="0000046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46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7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&lt;x&gt;140&lt;/x&gt;</w:t>
      </w:r>
    </w:p>
    <w:p w:rsidR="00000000" w:rsidDel="00000000" w:rsidP="00000000" w:rsidRDefault="00000000" w:rsidRPr="00000000" w14:paraId="0000047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&lt;y&gt;100&lt;/y&gt;</w:t>
      </w:r>
    </w:p>
    <w:p w:rsidR="00000000" w:rsidDel="00000000" w:rsidP="00000000" w:rsidRDefault="00000000" w:rsidRPr="00000000" w14:paraId="0000047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&lt;width&gt;51&lt;/width&gt;</w:t>
      </w:r>
    </w:p>
    <w:p w:rsidR="00000000" w:rsidDel="00000000" w:rsidP="00000000" w:rsidRDefault="00000000" w:rsidRPr="00000000" w14:paraId="0000047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&lt;height&gt;31&lt;/height&gt;</w:t>
      </w:r>
    </w:p>
    <w:p w:rsidR="00000000" w:rsidDel="00000000" w:rsidP="00000000" w:rsidRDefault="00000000" w:rsidRPr="00000000" w14:paraId="0000047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7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7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47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7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&lt;pointsize&gt;18&lt;/pointsize&gt;</w:t>
      </w:r>
    </w:p>
    <w:p w:rsidR="00000000" w:rsidDel="00000000" w:rsidP="00000000" w:rsidRDefault="00000000" w:rsidRPr="00000000" w14:paraId="0000047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7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7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47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class="QLineEdit" name="soil_value"&gt;</w:t>
      </w:r>
    </w:p>
    <w:p w:rsidR="00000000" w:rsidDel="00000000" w:rsidP="00000000" w:rsidRDefault="00000000" w:rsidRPr="00000000" w14:paraId="0000047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47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7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&lt;x&gt;140&lt;/x&gt;</w:t>
      </w:r>
    </w:p>
    <w:p w:rsidR="00000000" w:rsidDel="00000000" w:rsidP="00000000" w:rsidRDefault="00000000" w:rsidRPr="00000000" w14:paraId="0000048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&lt;y&gt;140&lt;/y&gt;</w:t>
      </w:r>
    </w:p>
    <w:p w:rsidR="00000000" w:rsidDel="00000000" w:rsidP="00000000" w:rsidRDefault="00000000" w:rsidRPr="00000000" w14:paraId="0000048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&lt;width&gt;51&lt;/width&gt;</w:t>
      </w:r>
    </w:p>
    <w:p w:rsidR="00000000" w:rsidDel="00000000" w:rsidP="00000000" w:rsidRDefault="00000000" w:rsidRPr="00000000" w14:paraId="0000048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&lt;height&gt;31&lt;/height&gt;</w:t>
      </w:r>
    </w:p>
    <w:p w:rsidR="00000000" w:rsidDel="00000000" w:rsidP="00000000" w:rsidRDefault="00000000" w:rsidRPr="00000000" w14:paraId="0000048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8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8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48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8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&lt;pointsize&gt;18&lt;/pointsize&gt;</w:t>
      </w:r>
    </w:p>
    <w:p w:rsidR="00000000" w:rsidDel="00000000" w:rsidP="00000000" w:rsidRDefault="00000000" w:rsidRPr="00000000" w14:paraId="0000048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8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8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48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class="QLabel" name="light"&gt;</w:t>
      </w:r>
    </w:p>
    <w:p w:rsidR="00000000" w:rsidDel="00000000" w:rsidP="00000000" w:rsidRDefault="00000000" w:rsidRPr="00000000" w14:paraId="0000048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48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8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&lt;x&gt;20&lt;/x&gt;</w:t>
      </w:r>
    </w:p>
    <w:p w:rsidR="00000000" w:rsidDel="00000000" w:rsidP="00000000" w:rsidRDefault="00000000" w:rsidRPr="00000000" w14:paraId="0000048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&lt;y&gt;180&lt;/y&gt;</w:t>
      </w:r>
    </w:p>
    <w:p w:rsidR="00000000" w:rsidDel="00000000" w:rsidP="00000000" w:rsidRDefault="00000000" w:rsidRPr="00000000" w14:paraId="0000049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&lt;width&gt;111&lt;/width&gt;</w:t>
      </w:r>
    </w:p>
    <w:p w:rsidR="00000000" w:rsidDel="00000000" w:rsidP="00000000" w:rsidRDefault="00000000" w:rsidRPr="00000000" w14:paraId="0000049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&lt;height&gt;31&lt;/height&gt;</w:t>
      </w:r>
    </w:p>
    <w:p w:rsidR="00000000" w:rsidDel="00000000" w:rsidP="00000000" w:rsidRDefault="00000000" w:rsidRPr="00000000" w14:paraId="0000049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9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9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49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9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&lt;pointsize&gt;18&lt;/pointsize&gt;</w:t>
      </w:r>
    </w:p>
    <w:p w:rsidR="00000000" w:rsidDel="00000000" w:rsidP="00000000" w:rsidRDefault="00000000" w:rsidRPr="00000000" w14:paraId="0000049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9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9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49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&lt;string&gt;조도 :&lt;/string&gt;</w:t>
      </w:r>
    </w:p>
    <w:p w:rsidR="00000000" w:rsidDel="00000000" w:rsidP="00000000" w:rsidRDefault="00000000" w:rsidRPr="00000000" w14:paraId="0000049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9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49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class="QLineEdit" name="light_value"&gt;</w:t>
      </w:r>
    </w:p>
    <w:p w:rsidR="00000000" w:rsidDel="00000000" w:rsidP="00000000" w:rsidRDefault="00000000" w:rsidRPr="00000000" w14:paraId="0000049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49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A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&lt;x&gt;140&lt;/x&gt;</w:t>
      </w:r>
    </w:p>
    <w:p w:rsidR="00000000" w:rsidDel="00000000" w:rsidP="00000000" w:rsidRDefault="00000000" w:rsidRPr="00000000" w14:paraId="000004A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&lt;y&gt;180&lt;/y&gt;</w:t>
      </w:r>
    </w:p>
    <w:p w:rsidR="00000000" w:rsidDel="00000000" w:rsidP="00000000" w:rsidRDefault="00000000" w:rsidRPr="00000000" w14:paraId="000004A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&lt;width&gt;51&lt;/width&gt;</w:t>
      </w:r>
    </w:p>
    <w:p w:rsidR="00000000" w:rsidDel="00000000" w:rsidP="00000000" w:rsidRDefault="00000000" w:rsidRPr="00000000" w14:paraId="000004A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&lt;height&gt;31&lt;/height&gt;</w:t>
      </w:r>
    </w:p>
    <w:p w:rsidR="00000000" w:rsidDel="00000000" w:rsidP="00000000" w:rsidRDefault="00000000" w:rsidRPr="00000000" w14:paraId="000004A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A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A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4A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A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&lt;pointsize&gt;18&lt;/pointsize&gt;</w:t>
      </w:r>
    </w:p>
    <w:p w:rsidR="00000000" w:rsidDel="00000000" w:rsidP="00000000" w:rsidRDefault="00000000" w:rsidRPr="00000000" w14:paraId="000004A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A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A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4A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4A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class="QGroupBox" name="manual_mode"&gt;</w:t>
      </w:r>
    </w:p>
    <w:p w:rsidR="00000000" w:rsidDel="00000000" w:rsidP="00000000" w:rsidRDefault="00000000" w:rsidRPr="00000000" w14:paraId="000004A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4A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B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&lt;x&gt;10&lt;/x&gt;</w:t>
      </w:r>
    </w:p>
    <w:p w:rsidR="00000000" w:rsidDel="00000000" w:rsidP="00000000" w:rsidRDefault="00000000" w:rsidRPr="00000000" w14:paraId="000004B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&lt;y&gt;230&lt;/y&gt;</w:t>
      </w:r>
    </w:p>
    <w:p w:rsidR="00000000" w:rsidDel="00000000" w:rsidP="00000000" w:rsidRDefault="00000000" w:rsidRPr="00000000" w14:paraId="000004B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&lt;width&gt;711&lt;/width&gt;</w:t>
      </w:r>
    </w:p>
    <w:p w:rsidR="00000000" w:rsidDel="00000000" w:rsidP="00000000" w:rsidRDefault="00000000" w:rsidRPr="00000000" w14:paraId="000004B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&lt;height&gt;211&lt;/height&gt;</w:t>
      </w:r>
    </w:p>
    <w:p w:rsidR="00000000" w:rsidDel="00000000" w:rsidP="00000000" w:rsidRDefault="00000000" w:rsidRPr="00000000" w14:paraId="000004B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B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B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4B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B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&lt;pointsize&gt;20&lt;/pointsize&gt;</w:t>
      </w:r>
    </w:p>
    <w:p w:rsidR="00000000" w:rsidDel="00000000" w:rsidP="00000000" w:rsidRDefault="00000000" w:rsidRPr="00000000" w14:paraId="000004B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&lt;weight&gt;50&lt;/weight&gt;</w:t>
      </w:r>
    </w:p>
    <w:p w:rsidR="00000000" w:rsidDel="00000000" w:rsidP="00000000" w:rsidRDefault="00000000" w:rsidRPr="00000000" w14:paraId="000004B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&lt;bold&gt;false&lt;/bold&gt;</w:t>
      </w:r>
    </w:p>
    <w:p w:rsidR="00000000" w:rsidDel="00000000" w:rsidP="00000000" w:rsidRDefault="00000000" w:rsidRPr="00000000" w14:paraId="000004B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B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B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name="title"&gt;</w:t>
      </w:r>
    </w:p>
    <w:p w:rsidR="00000000" w:rsidDel="00000000" w:rsidP="00000000" w:rsidRDefault="00000000" w:rsidRPr="00000000" w14:paraId="000004B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&lt;string&gt;수동 제어&lt;/string&gt;</w:t>
      </w:r>
    </w:p>
    <w:p w:rsidR="00000000" w:rsidDel="00000000" w:rsidP="00000000" w:rsidRDefault="00000000" w:rsidRPr="00000000" w14:paraId="000004B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C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name="alignment"&gt;</w:t>
      </w:r>
    </w:p>
    <w:p w:rsidR="00000000" w:rsidDel="00000000" w:rsidP="00000000" w:rsidRDefault="00000000" w:rsidRPr="00000000" w14:paraId="000004C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&lt;set&gt;Qt::AlignCenter&lt;/set&gt;</w:t>
      </w:r>
    </w:p>
    <w:p w:rsidR="00000000" w:rsidDel="00000000" w:rsidP="00000000" w:rsidRDefault="00000000" w:rsidRPr="00000000" w14:paraId="000004C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C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class="QLabel" name="fan"&gt;</w:t>
      </w:r>
    </w:p>
    <w:p w:rsidR="00000000" w:rsidDel="00000000" w:rsidP="00000000" w:rsidRDefault="00000000" w:rsidRPr="00000000" w14:paraId="000004C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4C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C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&lt;x&gt;40&lt;/x&gt;</w:t>
      </w:r>
    </w:p>
    <w:p w:rsidR="00000000" w:rsidDel="00000000" w:rsidP="00000000" w:rsidRDefault="00000000" w:rsidRPr="00000000" w14:paraId="000004C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&lt;y&gt;60&lt;/y&gt;</w:t>
      </w:r>
    </w:p>
    <w:p w:rsidR="00000000" w:rsidDel="00000000" w:rsidP="00000000" w:rsidRDefault="00000000" w:rsidRPr="00000000" w14:paraId="000004C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&lt;width&gt;81&lt;/width&gt;</w:t>
      </w:r>
    </w:p>
    <w:p w:rsidR="00000000" w:rsidDel="00000000" w:rsidP="00000000" w:rsidRDefault="00000000" w:rsidRPr="00000000" w14:paraId="000004C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&lt;height&gt;41&lt;/height&gt;</w:t>
      </w:r>
    </w:p>
    <w:p w:rsidR="00000000" w:rsidDel="00000000" w:rsidP="00000000" w:rsidRDefault="00000000" w:rsidRPr="00000000" w14:paraId="000004C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C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C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4C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C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&lt;pointsize&gt;20&lt;/pointsize&gt;</w:t>
      </w:r>
    </w:p>
    <w:p w:rsidR="00000000" w:rsidDel="00000000" w:rsidP="00000000" w:rsidRDefault="00000000" w:rsidRPr="00000000" w14:paraId="000004C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&lt;weight&gt;50&lt;/weight&gt;</w:t>
      </w:r>
    </w:p>
    <w:p w:rsidR="00000000" w:rsidDel="00000000" w:rsidP="00000000" w:rsidRDefault="00000000" w:rsidRPr="00000000" w14:paraId="000004D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&lt;bold&gt;false&lt;/bold&gt;</w:t>
      </w:r>
    </w:p>
    <w:p w:rsidR="00000000" w:rsidDel="00000000" w:rsidP="00000000" w:rsidRDefault="00000000" w:rsidRPr="00000000" w14:paraId="000004D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D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D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4D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&lt;string&gt;팬 :&lt;/string&gt;</w:t>
      </w:r>
    </w:p>
    <w:p w:rsidR="00000000" w:rsidDel="00000000" w:rsidP="00000000" w:rsidRDefault="00000000" w:rsidRPr="00000000" w14:paraId="000004D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D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name="alignment"&gt;</w:t>
      </w:r>
    </w:p>
    <w:p w:rsidR="00000000" w:rsidDel="00000000" w:rsidP="00000000" w:rsidRDefault="00000000" w:rsidRPr="00000000" w14:paraId="000004D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&lt;set&gt;Qt::AlignLeading|Qt::AlignLeft|Qt::AlignVCenter&lt;/set&gt;</w:t>
      </w:r>
    </w:p>
    <w:p w:rsidR="00000000" w:rsidDel="00000000" w:rsidP="00000000" w:rsidRDefault="00000000" w:rsidRPr="00000000" w14:paraId="000004D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D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4D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class="QLabel" name="pump"&gt;</w:t>
      </w:r>
    </w:p>
    <w:p w:rsidR="00000000" w:rsidDel="00000000" w:rsidP="00000000" w:rsidRDefault="00000000" w:rsidRPr="00000000" w14:paraId="000004D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4D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D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&lt;x&gt;260&lt;/x&gt;</w:t>
      </w:r>
    </w:p>
    <w:p w:rsidR="00000000" w:rsidDel="00000000" w:rsidP="00000000" w:rsidRDefault="00000000" w:rsidRPr="00000000" w14:paraId="000004D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&lt;y&gt;60&lt;/y&gt;</w:t>
      </w:r>
    </w:p>
    <w:p w:rsidR="00000000" w:rsidDel="00000000" w:rsidP="00000000" w:rsidRDefault="00000000" w:rsidRPr="00000000" w14:paraId="000004D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&lt;width&gt;81&lt;/width&gt;</w:t>
      </w:r>
    </w:p>
    <w:p w:rsidR="00000000" w:rsidDel="00000000" w:rsidP="00000000" w:rsidRDefault="00000000" w:rsidRPr="00000000" w14:paraId="000004E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&lt;height&gt;41&lt;/height&gt;</w:t>
      </w:r>
    </w:p>
    <w:p w:rsidR="00000000" w:rsidDel="00000000" w:rsidP="00000000" w:rsidRDefault="00000000" w:rsidRPr="00000000" w14:paraId="000004E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E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E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4E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E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&lt;pointsize&gt;20&lt;/pointsize&gt;</w:t>
      </w:r>
    </w:p>
    <w:p w:rsidR="00000000" w:rsidDel="00000000" w:rsidP="00000000" w:rsidRDefault="00000000" w:rsidRPr="00000000" w14:paraId="000004E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&lt;weight&gt;50&lt;/weight&gt;</w:t>
      </w:r>
    </w:p>
    <w:p w:rsidR="00000000" w:rsidDel="00000000" w:rsidP="00000000" w:rsidRDefault="00000000" w:rsidRPr="00000000" w14:paraId="000004E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&lt;bold&gt;false&lt;/bold&gt;</w:t>
      </w:r>
    </w:p>
    <w:p w:rsidR="00000000" w:rsidDel="00000000" w:rsidP="00000000" w:rsidRDefault="00000000" w:rsidRPr="00000000" w14:paraId="000004E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E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E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4E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&lt;string&gt;펌프 :&lt;/string&gt;</w:t>
      </w:r>
    </w:p>
    <w:p w:rsidR="00000000" w:rsidDel="00000000" w:rsidP="00000000" w:rsidRDefault="00000000" w:rsidRPr="00000000" w14:paraId="000004E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E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name="alignment"&gt;</w:t>
      </w:r>
    </w:p>
    <w:p w:rsidR="00000000" w:rsidDel="00000000" w:rsidP="00000000" w:rsidRDefault="00000000" w:rsidRPr="00000000" w14:paraId="000004E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&lt;set&gt;Qt::AlignLeading|Qt::AlignLeft|Qt::AlignVCenter&lt;/set&gt;</w:t>
      </w:r>
    </w:p>
    <w:p w:rsidR="00000000" w:rsidDel="00000000" w:rsidP="00000000" w:rsidRDefault="00000000" w:rsidRPr="00000000" w14:paraId="000004E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F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4F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class="QPushButton" name="fan_off"&gt;</w:t>
      </w:r>
    </w:p>
    <w:p w:rsidR="00000000" w:rsidDel="00000000" w:rsidP="00000000" w:rsidRDefault="00000000" w:rsidRPr="00000000" w14:paraId="000004F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4F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F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&lt;x&gt;140&lt;/x&gt;</w:t>
      </w:r>
    </w:p>
    <w:p w:rsidR="00000000" w:rsidDel="00000000" w:rsidP="00000000" w:rsidRDefault="00000000" w:rsidRPr="00000000" w14:paraId="000004F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&lt;y&gt;120&lt;/y&gt;</w:t>
      </w:r>
    </w:p>
    <w:p w:rsidR="00000000" w:rsidDel="00000000" w:rsidP="00000000" w:rsidRDefault="00000000" w:rsidRPr="00000000" w14:paraId="000004F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&lt;width&gt;81&lt;/width&gt;</w:t>
      </w:r>
    </w:p>
    <w:p w:rsidR="00000000" w:rsidDel="00000000" w:rsidP="00000000" w:rsidRDefault="00000000" w:rsidRPr="00000000" w14:paraId="000004F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&lt;height&gt;51&lt;/height&gt;</w:t>
      </w:r>
    </w:p>
    <w:p w:rsidR="00000000" w:rsidDel="00000000" w:rsidP="00000000" w:rsidRDefault="00000000" w:rsidRPr="00000000" w14:paraId="000004F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4F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4F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4F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4F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&lt;pointsize&gt;20&lt;/pointsize&gt;</w:t>
      </w:r>
    </w:p>
    <w:p w:rsidR="00000000" w:rsidDel="00000000" w:rsidP="00000000" w:rsidRDefault="00000000" w:rsidRPr="00000000" w14:paraId="000004F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&lt;weight&gt;50&lt;/weight&gt;</w:t>
      </w:r>
    </w:p>
    <w:p w:rsidR="00000000" w:rsidDel="00000000" w:rsidP="00000000" w:rsidRDefault="00000000" w:rsidRPr="00000000" w14:paraId="000004F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&lt;bold&gt;false&lt;/bold&gt;</w:t>
      </w:r>
    </w:p>
    <w:p w:rsidR="00000000" w:rsidDel="00000000" w:rsidP="00000000" w:rsidRDefault="00000000" w:rsidRPr="00000000" w14:paraId="000004F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50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0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50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&lt;string&gt;OFF&lt;/string&gt;</w:t>
      </w:r>
    </w:p>
    <w:p w:rsidR="00000000" w:rsidDel="00000000" w:rsidP="00000000" w:rsidRDefault="00000000" w:rsidRPr="00000000" w14:paraId="0000050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0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50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class="QPushButton" name="fan_on"&gt;</w:t>
      </w:r>
    </w:p>
    <w:p w:rsidR="00000000" w:rsidDel="00000000" w:rsidP="00000000" w:rsidRDefault="00000000" w:rsidRPr="00000000" w14:paraId="0000050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50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50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&lt;x&gt;40&lt;/x&gt;</w:t>
      </w:r>
    </w:p>
    <w:p w:rsidR="00000000" w:rsidDel="00000000" w:rsidP="00000000" w:rsidRDefault="00000000" w:rsidRPr="00000000" w14:paraId="0000050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&lt;y&gt;120&lt;/y&gt;</w:t>
      </w:r>
    </w:p>
    <w:p w:rsidR="00000000" w:rsidDel="00000000" w:rsidP="00000000" w:rsidRDefault="00000000" w:rsidRPr="00000000" w14:paraId="0000050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&lt;width&gt;81&lt;/width&gt;</w:t>
      </w:r>
    </w:p>
    <w:p w:rsidR="00000000" w:rsidDel="00000000" w:rsidP="00000000" w:rsidRDefault="00000000" w:rsidRPr="00000000" w14:paraId="0000050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&lt;height&gt;51&lt;/height&gt;</w:t>
      </w:r>
    </w:p>
    <w:p w:rsidR="00000000" w:rsidDel="00000000" w:rsidP="00000000" w:rsidRDefault="00000000" w:rsidRPr="00000000" w14:paraId="0000050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50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0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50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51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&lt;pointsize&gt;20&lt;/pointsize&gt;</w:t>
      </w:r>
    </w:p>
    <w:p w:rsidR="00000000" w:rsidDel="00000000" w:rsidP="00000000" w:rsidRDefault="00000000" w:rsidRPr="00000000" w14:paraId="0000051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&lt;weight&gt;50&lt;/weight&gt;</w:t>
      </w:r>
    </w:p>
    <w:p w:rsidR="00000000" w:rsidDel="00000000" w:rsidP="00000000" w:rsidRDefault="00000000" w:rsidRPr="00000000" w14:paraId="0000051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&lt;bold&gt;false&lt;/bold&gt;</w:t>
      </w:r>
    </w:p>
    <w:p w:rsidR="00000000" w:rsidDel="00000000" w:rsidP="00000000" w:rsidRDefault="00000000" w:rsidRPr="00000000" w14:paraId="0000051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51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1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51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&lt;string&gt;ON&lt;/string&gt;</w:t>
      </w:r>
    </w:p>
    <w:p w:rsidR="00000000" w:rsidDel="00000000" w:rsidP="00000000" w:rsidRDefault="00000000" w:rsidRPr="00000000" w14:paraId="0000051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1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51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class="QPushButton" name="pump_on"&gt;</w:t>
      </w:r>
    </w:p>
    <w:p w:rsidR="00000000" w:rsidDel="00000000" w:rsidP="00000000" w:rsidRDefault="00000000" w:rsidRPr="00000000" w14:paraId="0000051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51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51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&lt;x&gt;260&lt;/x&gt;</w:t>
      </w:r>
    </w:p>
    <w:p w:rsidR="00000000" w:rsidDel="00000000" w:rsidP="00000000" w:rsidRDefault="00000000" w:rsidRPr="00000000" w14:paraId="0000051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&lt;y&gt;120&lt;/y&gt;</w:t>
      </w:r>
    </w:p>
    <w:p w:rsidR="00000000" w:rsidDel="00000000" w:rsidP="00000000" w:rsidRDefault="00000000" w:rsidRPr="00000000" w14:paraId="0000051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&lt;width&gt;81&lt;/width&gt;</w:t>
      </w:r>
    </w:p>
    <w:p w:rsidR="00000000" w:rsidDel="00000000" w:rsidP="00000000" w:rsidRDefault="00000000" w:rsidRPr="00000000" w14:paraId="0000051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&lt;height&gt;51&lt;/height&gt;</w:t>
      </w:r>
    </w:p>
    <w:p w:rsidR="00000000" w:rsidDel="00000000" w:rsidP="00000000" w:rsidRDefault="00000000" w:rsidRPr="00000000" w14:paraId="0000052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52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2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52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52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&lt;pointsize&gt;20&lt;/pointsize&gt;</w:t>
      </w:r>
    </w:p>
    <w:p w:rsidR="00000000" w:rsidDel="00000000" w:rsidP="00000000" w:rsidRDefault="00000000" w:rsidRPr="00000000" w14:paraId="0000052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&lt;weight&gt;50&lt;/weight&gt;</w:t>
      </w:r>
    </w:p>
    <w:p w:rsidR="00000000" w:rsidDel="00000000" w:rsidP="00000000" w:rsidRDefault="00000000" w:rsidRPr="00000000" w14:paraId="0000052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&lt;bold&gt;false&lt;/bold&gt;</w:t>
      </w:r>
    </w:p>
    <w:p w:rsidR="00000000" w:rsidDel="00000000" w:rsidP="00000000" w:rsidRDefault="00000000" w:rsidRPr="00000000" w14:paraId="0000052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52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2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52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&lt;string&gt;ON&lt;/string&gt;</w:t>
      </w:r>
    </w:p>
    <w:p w:rsidR="00000000" w:rsidDel="00000000" w:rsidP="00000000" w:rsidRDefault="00000000" w:rsidRPr="00000000" w14:paraId="0000052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2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52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class="QPushButton" name="pump_off"&gt;</w:t>
      </w:r>
    </w:p>
    <w:p w:rsidR="00000000" w:rsidDel="00000000" w:rsidP="00000000" w:rsidRDefault="00000000" w:rsidRPr="00000000" w14:paraId="0000052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52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53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&lt;x&gt;360&lt;/x&gt;</w:t>
      </w:r>
    </w:p>
    <w:p w:rsidR="00000000" w:rsidDel="00000000" w:rsidP="00000000" w:rsidRDefault="00000000" w:rsidRPr="00000000" w14:paraId="0000053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&lt;y&gt;120&lt;/y&gt;</w:t>
      </w:r>
    </w:p>
    <w:p w:rsidR="00000000" w:rsidDel="00000000" w:rsidP="00000000" w:rsidRDefault="00000000" w:rsidRPr="00000000" w14:paraId="0000053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&lt;width&gt;81&lt;/width&gt;</w:t>
      </w:r>
    </w:p>
    <w:p w:rsidR="00000000" w:rsidDel="00000000" w:rsidP="00000000" w:rsidRDefault="00000000" w:rsidRPr="00000000" w14:paraId="0000053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&lt;height&gt;51&lt;/height&gt;</w:t>
      </w:r>
    </w:p>
    <w:p w:rsidR="00000000" w:rsidDel="00000000" w:rsidP="00000000" w:rsidRDefault="00000000" w:rsidRPr="00000000" w14:paraId="0000053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53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3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53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53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&lt;pointsize&gt;20&lt;/pointsize&gt;</w:t>
      </w:r>
    </w:p>
    <w:p w:rsidR="00000000" w:rsidDel="00000000" w:rsidP="00000000" w:rsidRDefault="00000000" w:rsidRPr="00000000" w14:paraId="0000053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&lt;weight&gt;50&lt;/weight&gt;</w:t>
      </w:r>
    </w:p>
    <w:p w:rsidR="00000000" w:rsidDel="00000000" w:rsidP="00000000" w:rsidRDefault="00000000" w:rsidRPr="00000000" w14:paraId="0000053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&lt;bold&gt;false&lt;/bold&gt;</w:t>
      </w:r>
    </w:p>
    <w:p w:rsidR="00000000" w:rsidDel="00000000" w:rsidP="00000000" w:rsidRDefault="00000000" w:rsidRPr="00000000" w14:paraId="0000053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53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3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53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&lt;string&gt;OFF&lt;/string&gt;</w:t>
      </w:r>
    </w:p>
    <w:p w:rsidR="00000000" w:rsidDel="00000000" w:rsidP="00000000" w:rsidRDefault="00000000" w:rsidRPr="00000000" w14:paraId="0000053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4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54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class="QLabel" name="fan_status"&gt;</w:t>
      </w:r>
    </w:p>
    <w:p w:rsidR="00000000" w:rsidDel="00000000" w:rsidP="00000000" w:rsidRDefault="00000000" w:rsidRPr="00000000" w14:paraId="0000054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54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54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&lt;x&gt;140&lt;/x&gt;</w:t>
      </w:r>
    </w:p>
    <w:p w:rsidR="00000000" w:rsidDel="00000000" w:rsidP="00000000" w:rsidRDefault="00000000" w:rsidRPr="00000000" w14:paraId="0000054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&lt;y&gt;60&lt;/y&gt;</w:t>
      </w:r>
    </w:p>
    <w:p w:rsidR="00000000" w:rsidDel="00000000" w:rsidP="00000000" w:rsidRDefault="00000000" w:rsidRPr="00000000" w14:paraId="0000054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&lt;width&gt;81&lt;/width&gt;</w:t>
      </w:r>
    </w:p>
    <w:p w:rsidR="00000000" w:rsidDel="00000000" w:rsidP="00000000" w:rsidRDefault="00000000" w:rsidRPr="00000000" w14:paraId="0000054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&lt;height&gt;41&lt;/height&gt;</w:t>
      </w:r>
    </w:p>
    <w:p w:rsidR="00000000" w:rsidDel="00000000" w:rsidP="00000000" w:rsidRDefault="00000000" w:rsidRPr="00000000" w14:paraId="0000054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54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4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54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54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&lt;pointsize&gt;20&lt;/pointsize&gt;</w:t>
      </w:r>
    </w:p>
    <w:p w:rsidR="00000000" w:rsidDel="00000000" w:rsidP="00000000" w:rsidRDefault="00000000" w:rsidRPr="00000000" w14:paraId="0000054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&lt;weight&gt;50&lt;/weight&gt;</w:t>
      </w:r>
    </w:p>
    <w:p w:rsidR="00000000" w:rsidDel="00000000" w:rsidP="00000000" w:rsidRDefault="00000000" w:rsidRPr="00000000" w14:paraId="0000054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&lt;bold&gt;false&lt;/bold&gt;</w:t>
      </w:r>
    </w:p>
    <w:p w:rsidR="00000000" w:rsidDel="00000000" w:rsidP="00000000" w:rsidRDefault="00000000" w:rsidRPr="00000000" w14:paraId="0000054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55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5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55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w:t>
      </w:r>
    </w:p>
    <w:p w:rsidR="00000000" w:rsidDel="00000000" w:rsidP="00000000" w:rsidRDefault="00000000" w:rsidRPr="00000000" w14:paraId="0000055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5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55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class="QLabel" name="pump_status"&gt;</w:t>
      </w:r>
    </w:p>
    <w:p w:rsidR="00000000" w:rsidDel="00000000" w:rsidP="00000000" w:rsidRDefault="00000000" w:rsidRPr="00000000" w14:paraId="0000055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55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55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&lt;x&gt;360&lt;/x&gt;</w:t>
      </w:r>
    </w:p>
    <w:p w:rsidR="00000000" w:rsidDel="00000000" w:rsidP="00000000" w:rsidRDefault="00000000" w:rsidRPr="00000000" w14:paraId="0000055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&lt;y&gt;60&lt;/y&gt;</w:t>
      </w:r>
    </w:p>
    <w:p w:rsidR="00000000" w:rsidDel="00000000" w:rsidP="00000000" w:rsidRDefault="00000000" w:rsidRPr="00000000" w14:paraId="0000055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&lt;width&gt;81&lt;/width&gt;</w:t>
      </w:r>
    </w:p>
    <w:p w:rsidR="00000000" w:rsidDel="00000000" w:rsidP="00000000" w:rsidRDefault="00000000" w:rsidRPr="00000000" w14:paraId="0000055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&lt;height&gt;41&lt;/height&gt;</w:t>
      </w:r>
    </w:p>
    <w:p w:rsidR="00000000" w:rsidDel="00000000" w:rsidP="00000000" w:rsidRDefault="00000000" w:rsidRPr="00000000" w14:paraId="0000055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55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5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55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56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&lt;pointsize&gt;20&lt;/pointsize&gt;</w:t>
      </w:r>
    </w:p>
    <w:p w:rsidR="00000000" w:rsidDel="00000000" w:rsidP="00000000" w:rsidRDefault="00000000" w:rsidRPr="00000000" w14:paraId="0000056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&lt;weight&gt;50&lt;/weight&gt;</w:t>
      </w:r>
    </w:p>
    <w:p w:rsidR="00000000" w:rsidDel="00000000" w:rsidP="00000000" w:rsidRDefault="00000000" w:rsidRPr="00000000" w14:paraId="0000056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&lt;bold&gt;false&lt;/bold&gt;</w:t>
      </w:r>
    </w:p>
    <w:p w:rsidR="00000000" w:rsidDel="00000000" w:rsidP="00000000" w:rsidRDefault="00000000" w:rsidRPr="00000000" w14:paraId="0000056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56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6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56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w:t>
      </w:r>
    </w:p>
    <w:p w:rsidR="00000000" w:rsidDel="00000000" w:rsidP="00000000" w:rsidRDefault="00000000" w:rsidRPr="00000000" w14:paraId="0000056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6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56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class="QLabel" name="lighting"&gt;</w:t>
      </w:r>
    </w:p>
    <w:p w:rsidR="00000000" w:rsidDel="00000000" w:rsidP="00000000" w:rsidRDefault="00000000" w:rsidRPr="00000000" w14:paraId="0000056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56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56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&lt;x&gt;480&lt;/x&gt;</w:t>
      </w:r>
    </w:p>
    <w:p w:rsidR="00000000" w:rsidDel="00000000" w:rsidP="00000000" w:rsidRDefault="00000000" w:rsidRPr="00000000" w14:paraId="0000056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&lt;y&gt;60&lt;/y&gt;</w:t>
      </w:r>
    </w:p>
    <w:p w:rsidR="00000000" w:rsidDel="00000000" w:rsidP="00000000" w:rsidRDefault="00000000" w:rsidRPr="00000000" w14:paraId="0000056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&lt;width&gt;81&lt;/width&gt;</w:t>
      </w:r>
    </w:p>
    <w:p w:rsidR="00000000" w:rsidDel="00000000" w:rsidP="00000000" w:rsidRDefault="00000000" w:rsidRPr="00000000" w14:paraId="0000056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&lt;height&gt;41&lt;/height&gt;</w:t>
      </w:r>
    </w:p>
    <w:p w:rsidR="00000000" w:rsidDel="00000000" w:rsidP="00000000" w:rsidRDefault="00000000" w:rsidRPr="00000000" w14:paraId="0000057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57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7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57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57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&lt;pointsize&gt;20&lt;/pointsize&gt;</w:t>
      </w:r>
    </w:p>
    <w:p w:rsidR="00000000" w:rsidDel="00000000" w:rsidP="00000000" w:rsidRDefault="00000000" w:rsidRPr="00000000" w14:paraId="0000057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&lt;weight&gt;50&lt;/weight&gt;</w:t>
      </w:r>
    </w:p>
    <w:p w:rsidR="00000000" w:rsidDel="00000000" w:rsidP="00000000" w:rsidRDefault="00000000" w:rsidRPr="00000000" w14:paraId="0000057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&lt;bold&gt;false&lt;/bold&gt;</w:t>
      </w:r>
    </w:p>
    <w:p w:rsidR="00000000" w:rsidDel="00000000" w:rsidP="00000000" w:rsidRDefault="00000000" w:rsidRPr="00000000" w14:paraId="0000057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57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7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57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&lt;string&gt;조명 :&lt;/string&gt;</w:t>
      </w:r>
    </w:p>
    <w:p w:rsidR="00000000" w:rsidDel="00000000" w:rsidP="00000000" w:rsidRDefault="00000000" w:rsidRPr="00000000" w14:paraId="0000057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7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name="alignment"&gt;</w:t>
      </w:r>
    </w:p>
    <w:p w:rsidR="00000000" w:rsidDel="00000000" w:rsidP="00000000" w:rsidRDefault="00000000" w:rsidRPr="00000000" w14:paraId="0000057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&lt;set&gt;Qt::AlignLeading|Qt::AlignLeft|Qt::AlignVCenter&lt;/set&gt;</w:t>
      </w:r>
    </w:p>
    <w:p w:rsidR="00000000" w:rsidDel="00000000" w:rsidP="00000000" w:rsidRDefault="00000000" w:rsidRPr="00000000" w14:paraId="0000057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7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58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class="QPushButton" name="light_on"&gt;</w:t>
      </w:r>
    </w:p>
    <w:p w:rsidR="00000000" w:rsidDel="00000000" w:rsidP="00000000" w:rsidRDefault="00000000" w:rsidRPr="00000000" w14:paraId="0000058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58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58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&lt;x&gt;480&lt;/x&gt;</w:t>
      </w:r>
    </w:p>
    <w:p w:rsidR="00000000" w:rsidDel="00000000" w:rsidP="00000000" w:rsidRDefault="00000000" w:rsidRPr="00000000" w14:paraId="0000058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&lt;y&gt;120&lt;/y&gt;</w:t>
      </w:r>
    </w:p>
    <w:p w:rsidR="00000000" w:rsidDel="00000000" w:rsidP="00000000" w:rsidRDefault="00000000" w:rsidRPr="00000000" w14:paraId="0000058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&lt;width&gt;81&lt;/width&gt;</w:t>
      </w:r>
    </w:p>
    <w:p w:rsidR="00000000" w:rsidDel="00000000" w:rsidP="00000000" w:rsidRDefault="00000000" w:rsidRPr="00000000" w14:paraId="0000058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&lt;height&gt;51&lt;/height&gt;</w:t>
      </w:r>
    </w:p>
    <w:p w:rsidR="00000000" w:rsidDel="00000000" w:rsidP="00000000" w:rsidRDefault="00000000" w:rsidRPr="00000000" w14:paraId="0000058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58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8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58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58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&lt;pointsize&gt;20&lt;/pointsize&gt;</w:t>
      </w:r>
    </w:p>
    <w:p w:rsidR="00000000" w:rsidDel="00000000" w:rsidP="00000000" w:rsidRDefault="00000000" w:rsidRPr="00000000" w14:paraId="0000058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&lt;weight&gt;50&lt;/weight&gt;</w:t>
      </w:r>
    </w:p>
    <w:p w:rsidR="00000000" w:rsidDel="00000000" w:rsidP="00000000" w:rsidRDefault="00000000" w:rsidRPr="00000000" w14:paraId="0000058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&lt;bold&gt;false&lt;/bold&gt;</w:t>
      </w:r>
    </w:p>
    <w:p w:rsidR="00000000" w:rsidDel="00000000" w:rsidP="00000000" w:rsidRDefault="00000000" w:rsidRPr="00000000" w14:paraId="0000058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58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9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59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&lt;string&gt;ON&lt;/string&gt;</w:t>
      </w:r>
    </w:p>
    <w:p w:rsidR="00000000" w:rsidDel="00000000" w:rsidP="00000000" w:rsidRDefault="00000000" w:rsidRPr="00000000" w14:paraId="0000059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9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59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class="QPushButton" name="light_off"&gt;</w:t>
      </w:r>
    </w:p>
    <w:p w:rsidR="00000000" w:rsidDel="00000000" w:rsidP="00000000" w:rsidRDefault="00000000" w:rsidRPr="00000000" w14:paraId="0000059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59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59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&lt;x&gt;580&lt;/x&gt;</w:t>
      </w:r>
    </w:p>
    <w:p w:rsidR="00000000" w:rsidDel="00000000" w:rsidP="00000000" w:rsidRDefault="00000000" w:rsidRPr="00000000" w14:paraId="0000059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&lt;y&gt;120&lt;/y&gt;</w:t>
      </w:r>
    </w:p>
    <w:p w:rsidR="00000000" w:rsidDel="00000000" w:rsidP="00000000" w:rsidRDefault="00000000" w:rsidRPr="00000000" w14:paraId="0000059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&lt;width&gt;81&lt;/width&gt;</w:t>
      </w:r>
    </w:p>
    <w:p w:rsidR="00000000" w:rsidDel="00000000" w:rsidP="00000000" w:rsidRDefault="00000000" w:rsidRPr="00000000" w14:paraId="0000059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&lt;height&gt;51&lt;/height&gt;</w:t>
      </w:r>
    </w:p>
    <w:p w:rsidR="00000000" w:rsidDel="00000000" w:rsidP="00000000" w:rsidRDefault="00000000" w:rsidRPr="00000000" w14:paraId="0000059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59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9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59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59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&lt;pointsize&gt;20&lt;/pointsize&gt;</w:t>
      </w:r>
    </w:p>
    <w:p w:rsidR="00000000" w:rsidDel="00000000" w:rsidP="00000000" w:rsidRDefault="00000000" w:rsidRPr="00000000" w14:paraId="000005A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&lt;weight&gt;50&lt;/weight&gt;</w:t>
      </w:r>
    </w:p>
    <w:p w:rsidR="00000000" w:rsidDel="00000000" w:rsidP="00000000" w:rsidRDefault="00000000" w:rsidRPr="00000000" w14:paraId="000005A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&lt;bold&gt;false&lt;/bold&gt;</w:t>
      </w:r>
    </w:p>
    <w:p w:rsidR="00000000" w:rsidDel="00000000" w:rsidP="00000000" w:rsidRDefault="00000000" w:rsidRPr="00000000" w14:paraId="000005A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5A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A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5A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&lt;string&gt;OFF&lt;/string&gt;</w:t>
      </w:r>
    </w:p>
    <w:p w:rsidR="00000000" w:rsidDel="00000000" w:rsidP="00000000" w:rsidRDefault="00000000" w:rsidRPr="00000000" w14:paraId="000005A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A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5A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class="QLabel" name="light_status"&gt;</w:t>
      </w:r>
    </w:p>
    <w:p w:rsidR="00000000" w:rsidDel="00000000" w:rsidP="00000000" w:rsidRDefault="00000000" w:rsidRPr="00000000" w14:paraId="000005A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5A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5A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&lt;x&gt;580&lt;/x&gt;</w:t>
      </w:r>
    </w:p>
    <w:p w:rsidR="00000000" w:rsidDel="00000000" w:rsidP="00000000" w:rsidRDefault="00000000" w:rsidRPr="00000000" w14:paraId="000005A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&lt;y&gt;60&lt;/y&gt;</w:t>
      </w:r>
    </w:p>
    <w:p w:rsidR="00000000" w:rsidDel="00000000" w:rsidP="00000000" w:rsidRDefault="00000000" w:rsidRPr="00000000" w14:paraId="000005A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&lt;width&gt;81&lt;/width&gt;</w:t>
      </w:r>
    </w:p>
    <w:p w:rsidR="00000000" w:rsidDel="00000000" w:rsidP="00000000" w:rsidRDefault="00000000" w:rsidRPr="00000000" w14:paraId="000005A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&lt;height&gt;41&lt;/height&gt;</w:t>
      </w:r>
    </w:p>
    <w:p w:rsidR="00000000" w:rsidDel="00000000" w:rsidP="00000000" w:rsidRDefault="00000000" w:rsidRPr="00000000" w14:paraId="000005A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5B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B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5B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5B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&lt;pointsize&gt;20&lt;/pointsize&gt;</w:t>
      </w:r>
    </w:p>
    <w:p w:rsidR="00000000" w:rsidDel="00000000" w:rsidP="00000000" w:rsidRDefault="00000000" w:rsidRPr="00000000" w14:paraId="000005B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&lt;weight&gt;50&lt;/weight&gt;</w:t>
      </w:r>
    </w:p>
    <w:p w:rsidR="00000000" w:rsidDel="00000000" w:rsidP="00000000" w:rsidRDefault="00000000" w:rsidRPr="00000000" w14:paraId="000005B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&lt;bold&gt;false&lt;/bold&gt;</w:t>
      </w:r>
    </w:p>
    <w:p w:rsidR="00000000" w:rsidDel="00000000" w:rsidP="00000000" w:rsidRDefault="00000000" w:rsidRPr="00000000" w14:paraId="000005B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5B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B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5B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w:t>
      </w:r>
    </w:p>
    <w:p w:rsidR="00000000" w:rsidDel="00000000" w:rsidP="00000000" w:rsidRDefault="00000000" w:rsidRPr="00000000" w14:paraId="000005B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B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5B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5B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class="QPushButton" name="end"&gt;</w:t>
      </w:r>
    </w:p>
    <w:p w:rsidR="00000000" w:rsidDel="00000000" w:rsidP="00000000" w:rsidRDefault="00000000" w:rsidRPr="00000000" w14:paraId="000005B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5B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5C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&lt;x&gt;730&lt;/x&gt;</w:t>
      </w:r>
    </w:p>
    <w:p w:rsidR="00000000" w:rsidDel="00000000" w:rsidP="00000000" w:rsidRDefault="00000000" w:rsidRPr="00000000" w14:paraId="000005C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&lt;y&gt;0&lt;/y&gt;</w:t>
      </w:r>
    </w:p>
    <w:p w:rsidR="00000000" w:rsidDel="00000000" w:rsidP="00000000" w:rsidRDefault="00000000" w:rsidRPr="00000000" w14:paraId="000005C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&lt;width&gt;61&lt;/width&gt;</w:t>
      </w:r>
    </w:p>
    <w:p w:rsidR="00000000" w:rsidDel="00000000" w:rsidP="00000000" w:rsidRDefault="00000000" w:rsidRPr="00000000" w14:paraId="000005C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&lt;height&gt;51&lt;/height&gt;</w:t>
      </w:r>
    </w:p>
    <w:p w:rsidR="00000000" w:rsidDel="00000000" w:rsidP="00000000" w:rsidRDefault="00000000" w:rsidRPr="00000000" w14:paraId="000005C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5C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C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name="font"&gt;</w:t>
      </w:r>
    </w:p>
    <w:p w:rsidR="00000000" w:rsidDel="00000000" w:rsidP="00000000" w:rsidRDefault="00000000" w:rsidRPr="00000000" w14:paraId="000005C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5C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&lt;pointsize&gt;18&lt;/pointsize&gt;</w:t>
      </w:r>
    </w:p>
    <w:p w:rsidR="00000000" w:rsidDel="00000000" w:rsidP="00000000" w:rsidRDefault="00000000" w:rsidRPr="00000000" w14:paraId="000005C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&lt;/font&gt;</w:t>
      </w:r>
    </w:p>
    <w:p w:rsidR="00000000" w:rsidDel="00000000" w:rsidP="00000000" w:rsidRDefault="00000000" w:rsidRPr="00000000" w14:paraId="000005C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C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name="text"&gt;</w:t>
      </w:r>
    </w:p>
    <w:p w:rsidR="00000000" w:rsidDel="00000000" w:rsidP="00000000" w:rsidRDefault="00000000" w:rsidRPr="00000000" w14:paraId="000005C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&lt;string&gt;종료&lt;/string&gt;</w:t>
      </w:r>
    </w:p>
    <w:p w:rsidR="00000000" w:rsidDel="00000000" w:rsidP="00000000" w:rsidRDefault="00000000" w:rsidRPr="00000000" w14:paraId="000005C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C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5C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&lt;zorder&gt;sensor&lt;/zorder&gt;</w:t>
      </w:r>
    </w:p>
    <w:p w:rsidR="00000000" w:rsidDel="00000000" w:rsidP="00000000" w:rsidRDefault="00000000" w:rsidRPr="00000000" w14:paraId="000005D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&lt;zorder&gt;auto_mode&lt;/zorder&gt;</w:t>
      </w:r>
    </w:p>
    <w:p w:rsidR="00000000" w:rsidDel="00000000" w:rsidP="00000000" w:rsidRDefault="00000000" w:rsidRPr="00000000" w14:paraId="000005D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&lt;zorder&gt;end&lt;/zorder&gt;</w:t>
      </w:r>
    </w:p>
    <w:p w:rsidR="00000000" w:rsidDel="00000000" w:rsidP="00000000" w:rsidRDefault="00000000" w:rsidRPr="00000000" w14:paraId="000005D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&lt;zorder&gt;manual_mode&lt;/zorder&gt;</w:t>
      </w:r>
    </w:p>
    <w:p w:rsidR="00000000" w:rsidDel="00000000" w:rsidP="00000000" w:rsidRDefault="00000000" w:rsidRPr="00000000" w14:paraId="000005D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5D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class="QMenuBar" name="menubar"&gt;</w:t>
      </w:r>
    </w:p>
    <w:p w:rsidR="00000000" w:rsidDel="00000000" w:rsidP="00000000" w:rsidRDefault="00000000" w:rsidRPr="00000000" w14:paraId="000005D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 name="geometry"&gt;</w:t>
      </w:r>
    </w:p>
    <w:p w:rsidR="00000000" w:rsidDel="00000000" w:rsidP="00000000" w:rsidRDefault="00000000" w:rsidRPr="00000000" w14:paraId="000005D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5D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&lt;x&gt;0&lt;/x&gt;</w:t>
      </w:r>
    </w:p>
    <w:p w:rsidR="00000000" w:rsidDel="00000000" w:rsidP="00000000" w:rsidRDefault="00000000" w:rsidRPr="00000000" w14:paraId="000005D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&lt;y&gt;0&lt;/y&gt;</w:t>
      </w:r>
    </w:p>
    <w:p w:rsidR="00000000" w:rsidDel="00000000" w:rsidP="00000000" w:rsidRDefault="00000000" w:rsidRPr="00000000" w14:paraId="000005D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&lt;width&gt;800&lt;/width&gt;</w:t>
      </w:r>
    </w:p>
    <w:p w:rsidR="00000000" w:rsidDel="00000000" w:rsidP="00000000" w:rsidRDefault="00000000" w:rsidRPr="00000000" w14:paraId="000005D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&lt;height&gt;27&lt;/height&gt;</w:t>
      </w:r>
    </w:p>
    <w:p w:rsidR="00000000" w:rsidDel="00000000" w:rsidP="00000000" w:rsidRDefault="00000000" w:rsidRPr="00000000" w14:paraId="000005D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&lt;/rect&gt;</w:t>
      </w:r>
    </w:p>
    <w:p w:rsidR="00000000" w:rsidDel="00000000" w:rsidP="00000000" w:rsidRDefault="00000000" w:rsidRPr="00000000" w14:paraId="000005D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&lt;/property&gt;</w:t>
      </w:r>
    </w:p>
    <w:p w:rsidR="00000000" w:rsidDel="00000000" w:rsidP="00000000" w:rsidRDefault="00000000" w:rsidRPr="00000000" w14:paraId="000005D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5D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 class="QStatusBar" name="statusbar"/&gt;</w:t>
      </w:r>
    </w:p>
    <w:p w:rsidR="00000000" w:rsidDel="00000000" w:rsidP="00000000" w:rsidRDefault="00000000" w:rsidRPr="00000000" w14:paraId="000005D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&lt;/widget&gt;</w:t>
      </w:r>
    </w:p>
    <w:p w:rsidR="00000000" w:rsidDel="00000000" w:rsidP="00000000" w:rsidRDefault="00000000" w:rsidRPr="00000000" w14:paraId="000005E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&lt;resources/&gt;</w:t>
      </w:r>
    </w:p>
    <w:p w:rsidR="00000000" w:rsidDel="00000000" w:rsidP="00000000" w:rsidRDefault="00000000" w:rsidRPr="00000000" w14:paraId="000005E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&lt;connections/&gt;</w:t>
      </w:r>
    </w:p>
    <w:p w:rsidR="00000000" w:rsidDel="00000000" w:rsidP="00000000" w:rsidRDefault="00000000" w:rsidRPr="00000000" w14:paraId="000005E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&lt;/ui&gt;</w:t>
      </w:r>
    </w:p>
    <w:p w:rsidR="00000000" w:rsidDel="00000000" w:rsidP="00000000" w:rsidRDefault="00000000" w:rsidRPr="00000000" w14:paraId="000005E3">
      <w:pPr>
        <w:pStyle w:val="Heading2"/>
        <w:jc w:val="left"/>
        <w:rPr/>
      </w:pPr>
      <w:bookmarkStart w:colFirst="0" w:colLast="0" w:name="_heading=h.9bl6cm2qiixm" w:id="24"/>
      <w:bookmarkEnd w:id="24"/>
      <w:r w:rsidDel="00000000" w:rsidR="00000000" w:rsidRPr="00000000">
        <w:rPr>
          <w:rtl w:val="0"/>
        </w:rPr>
        <w:t xml:space="preserve">7-3</w:t>
      </w:r>
      <w:r w:rsidDel="00000000" w:rsidR="00000000" w:rsidRPr="00000000">
        <w:rPr>
          <w:rtl w:val="0"/>
        </w:rPr>
        <w:t xml:space="preserve">.</w:t>
      </w:r>
      <w:sdt>
        <w:sdtPr>
          <w:tag w:val="goog_rdk_4"/>
        </w:sdtPr>
        <w:sdtContent>
          <w:ins w:author="tintin jang" w:id="0" w:date="2024-04-23T06:57:17Z">
            <w:r w:rsidDel="00000000" w:rsidR="00000000" w:rsidRPr="00000000">
              <w:rPr>
                <w:rtl w:val="0"/>
              </w:rPr>
              <w:t xml:space="preserve"> </w:t>
            </w:r>
          </w:ins>
        </w:sdtContent>
      </w:sdt>
      <w:r w:rsidDel="00000000" w:rsidR="00000000" w:rsidRPr="00000000">
        <w:rPr>
          <w:rtl w:val="0"/>
        </w:rPr>
        <w:t xml:space="preserve">센서값 적재(sensor.py)</w:t>
      </w:r>
    </w:p>
    <w:p w:rsidR="00000000" w:rsidDel="00000000" w:rsidP="00000000" w:rsidRDefault="00000000" w:rsidRPr="00000000" w14:paraId="000005E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import serial</w:t>
      </w:r>
    </w:p>
    <w:p w:rsidR="00000000" w:rsidDel="00000000" w:rsidP="00000000" w:rsidRDefault="00000000" w:rsidRPr="00000000" w14:paraId="000005E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import mysql.connector</w:t>
      </w:r>
    </w:p>
    <w:p w:rsidR="00000000" w:rsidDel="00000000" w:rsidP="00000000" w:rsidRDefault="00000000" w:rsidRPr="00000000" w14:paraId="000005E6">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5E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시리얼 포트 설정</w:t>
      </w:r>
    </w:p>
    <w:p w:rsidR="00000000" w:rsidDel="00000000" w:rsidP="00000000" w:rsidRDefault="00000000" w:rsidRPr="00000000" w14:paraId="000005E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ser = serial.Serial('/dev/ttyACM0', 9600)  # 포트와 보드레이트를 맞게 설정</w:t>
      </w:r>
    </w:p>
    <w:p w:rsidR="00000000" w:rsidDel="00000000" w:rsidP="00000000" w:rsidRDefault="00000000" w:rsidRPr="00000000" w14:paraId="000005E9">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5E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MariaDB 연결 설정</w:t>
      </w:r>
    </w:p>
    <w:p w:rsidR="00000000" w:rsidDel="00000000" w:rsidP="00000000" w:rsidRDefault="00000000" w:rsidRPr="00000000" w14:paraId="000005E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mydb = mysql.connector.connect(</w:t>
      </w:r>
    </w:p>
    <w:p w:rsidR="00000000" w:rsidDel="00000000" w:rsidP="00000000" w:rsidRDefault="00000000" w:rsidRPr="00000000" w14:paraId="000005E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host="localhost",</w:t>
      </w:r>
    </w:p>
    <w:p w:rsidR="00000000" w:rsidDel="00000000" w:rsidP="00000000" w:rsidRDefault="00000000" w:rsidRPr="00000000" w14:paraId="000005E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user="root",</w:t>
      </w:r>
    </w:p>
    <w:p w:rsidR="00000000" w:rsidDel="00000000" w:rsidP="00000000" w:rsidRDefault="00000000" w:rsidRPr="00000000" w14:paraId="000005E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password="1111",</w:t>
      </w:r>
    </w:p>
    <w:p w:rsidR="00000000" w:rsidDel="00000000" w:rsidP="00000000" w:rsidRDefault="00000000" w:rsidRPr="00000000" w14:paraId="000005E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database="flask_login_demo"</w:t>
      </w:r>
    </w:p>
    <w:p w:rsidR="00000000" w:rsidDel="00000000" w:rsidP="00000000" w:rsidRDefault="00000000" w:rsidRPr="00000000" w14:paraId="000005F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w:t>
      </w:r>
    </w:p>
    <w:p w:rsidR="00000000" w:rsidDel="00000000" w:rsidP="00000000" w:rsidRDefault="00000000" w:rsidRPr="00000000" w14:paraId="000005F1">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5F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cursor = mydb.cursor()</w:t>
      </w:r>
    </w:p>
    <w:p w:rsidR="00000000" w:rsidDel="00000000" w:rsidP="00000000" w:rsidRDefault="00000000" w:rsidRPr="00000000" w14:paraId="000005F3">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5F4">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5F5">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5F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데이터 삽입 함수 - DHT11 센서 데이터</w:t>
      </w:r>
    </w:p>
    <w:p w:rsidR="00000000" w:rsidDel="00000000" w:rsidP="00000000" w:rsidRDefault="00000000" w:rsidRPr="00000000" w14:paraId="000005F7">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5F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def insert_dht11_data(temperature, humidity):</w:t>
      </w:r>
    </w:p>
    <w:p w:rsidR="00000000" w:rsidDel="00000000" w:rsidP="00000000" w:rsidRDefault="00000000" w:rsidRPr="00000000" w14:paraId="000005F9">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5F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query = "INSERT INTO Dht11_data (Temperature, Humidity) VALUES (%s, %s)"</w:t>
      </w:r>
    </w:p>
    <w:p w:rsidR="00000000" w:rsidDel="00000000" w:rsidP="00000000" w:rsidRDefault="00000000" w:rsidRPr="00000000" w14:paraId="000005FB">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5FC">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cursor.execute(query, (temperature, humidity))</w:t>
      </w:r>
    </w:p>
    <w:p w:rsidR="00000000" w:rsidDel="00000000" w:rsidP="00000000" w:rsidRDefault="00000000" w:rsidRPr="00000000" w14:paraId="000005FD">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5F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mydb.commit()</w:t>
      </w:r>
    </w:p>
    <w:p w:rsidR="00000000" w:rsidDel="00000000" w:rsidP="00000000" w:rsidRDefault="00000000" w:rsidRPr="00000000" w14:paraId="000005FF">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00">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01">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0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데이터 삽입 함수 - 토양 수분 센서 데이터</w:t>
      </w:r>
    </w:p>
    <w:p w:rsidR="00000000" w:rsidDel="00000000" w:rsidP="00000000" w:rsidRDefault="00000000" w:rsidRPr="00000000" w14:paraId="00000603">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0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def insert_soil_moisture_data(soil_moisture):</w:t>
      </w:r>
    </w:p>
    <w:p w:rsidR="00000000" w:rsidDel="00000000" w:rsidP="00000000" w:rsidRDefault="00000000" w:rsidRPr="00000000" w14:paraId="00000605">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0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query = "INSERT INTO Soil_moisture_data (Soil_moisture) VALUES (%s)"</w:t>
      </w:r>
    </w:p>
    <w:p w:rsidR="00000000" w:rsidDel="00000000" w:rsidP="00000000" w:rsidRDefault="00000000" w:rsidRPr="00000000" w14:paraId="00000607">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0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cursor.execute(query, (soil_moisture,))</w:t>
      </w:r>
    </w:p>
    <w:p w:rsidR="00000000" w:rsidDel="00000000" w:rsidP="00000000" w:rsidRDefault="00000000" w:rsidRPr="00000000" w14:paraId="00000609">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0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mydb.commit()</w:t>
      </w:r>
    </w:p>
    <w:p w:rsidR="00000000" w:rsidDel="00000000" w:rsidP="00000000" w:rsidRDefault="00000000" w:rsidRPr="00000000" w14:paraId="0000060B">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0C">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0D">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0E">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def insert_light_intensity_data(light_intensity):</w:t>
      </w:r>
    </w:p>
    <w:p w:rsidR="00000000" w:rsidDel="00000000" w:rsidP="00000000" w:rsidRDefault="00000000" w:rsidRPr="00000000" w14:paraId="0000060F">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10">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query = "INSERT INTO Light_intensity_data(Intensity) VALUES (%s)"</w:t>
      </w:r>
    </w:p>
    <w:p w:rsidR="00000000" w:rsidDel="00000000" w:rsidP="00000000" w:rsidRDefault="00000000" w:rsidRPr="00000000" w14:paraId="00000611">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1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cursor.execute(query, (light_intensity,))</w:t>
      </w:r>
    </w:p>
    <w:p w:rsidR="00000000" w:rsidDel="00000000" w:rsidP="00000000" w:rsidRDefault="00000000" w:rsidRPr="00000000" w14:paraId="00000613">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14">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mydb.commit()</w:t>
        <w:tab/>
      </w:r>
    </w:p>
    <w:p w:rsidR="00000000" w:rsidDel="00000000" w:rsidP="00000000" w:rsidRDefault="00000000" w:rsidRPr="00000000" w14:paraId="00000615">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16">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17">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18">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try:</w:t>
      </w:r>
    </w:p>
    <w:p w:rsidR="00000000" w:rsidDel="00000000" w:rsidP="00000000" w:rsidRDefault="00000000" w:rsidRPr="00000000" w14:paraId="00000619">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1A">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while True:</w:t>
      </w:r>
    </w:p>
    <w:p w:rsidR="00000000" w:rsidDel="00000000" w:rsidP="00000000" w:rsidRDefault="00000000" w:rsidRPr="00000000" w14:paraId="0000061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try:</w:t>
      </w:r>
    </w:p>
    <w:p w:rsidR="00000000" w:rsidDel="00000000" w:rsidP="00000000" w:rsidRDefault="00000000" w:rsidRPr="00000000" w14:paraId="0000061C">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1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 시리얼로부터 데이터 읽기</w:t>
      </w:r>
    </w:p>
    <w:p w:rsidR="00000000" w:rsidDel="00000000" w:rsidP="00000000" w:rsidRDefault="00000000" w:rsidRPr="00000000" w14:paraId="0000061E">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1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data = ser.readline().decode().strip()</w:t>
      </w:r>
    </w:p>
    <w:p w:rsidR="00000000" w:rsidDel="00000000" w:rsidP="00000000" w:rsidRDefault="00000000" w:rsidRPr="00000000" w14:paraId="00000620">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21">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22">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2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 데이터가 있을 경우에만 처리</w:t>
      </w:r>
    </w:p>
    <w:p w:rsidR="00000000" w:rsidDel="00000000" w:rsidP="00000000" w:rsidRDefault="00000000" w:rsidRPr="00000000" w14:paraId="00000624">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2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if data:</w:t>
      </w:r>
    </w:p>
    <w:p w:rsidR="00000000" w:rsidDel="00000000" w:rsidP="00000000" w:rsidRDefault="00000000" w:rsidRPr="00000000" w14:paraId="00000626">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2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print("받은 데이터:", data)</w:t>
      </w:r>
    </w:p>
    <w:p w:rsidR="00000000" w:rsidDel="00000000" w:rsidP="00000000" w:rsidRDefault="00000000" w:rsidRPr="00000000" w14:paraId="00000628">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29">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2A">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2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 데이터에서 각 센서 데이터 추출</w:t>
      </w:r>
    </w:p>
    <w:p w:rsidR="00000000" w:rsidDel="00000000" w:rsidP="00000000" w:rsidRDefault="00000000" w:rsidRPr="00000000" w14:paraId="0000062C">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2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parts = data.split()</w:t>
      </w:r>
    </w:p>
    <w:p w:rsidR="00000000" w:rsidDel="00000000" w:rsidP="00000000" w:rsidRDefault="00000000" w:rsidRPr="00000000" w14:paraId="0000062E">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2F">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30">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3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parts0 = parts[0].split(":")</w:t>
      </w:r>
    </w:p>
    <w:p w:rsidR="00000000" w:rsidDel="00000000" w:rsidP="00000000" w:rsidRDefault="00000000" w:rsidRPr="00000000" w14:paraId="00000632">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3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parts1 = parts[1].split(":")    </w:t>
      </w:r>
    </w:p>
    <w:p w:rsidR="00000000" w:rsidDel="00000000" w:rsidP="00000000" w:rsidRDefault="00000000" w:rsidRPr="00000000" w14:paraId="00000634">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3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parts2 = parts[2].split(":")</w:t>
      </w:r>
    </w:p>
    <w:p w:rsidR="00000000" w:rsidDel="00000000" w:rsidP="00000000" w:rsidRDefault="00000000" w:rsidRPr="00000000" w14:paraId="00000636">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3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parts3 = parts[3].split(":")</w:t>
      </w:r>
    </w:p>
    <w:p w:rsidR="00000000" w:rsidDel="00000000" w:rsidP="00000000" w:rsidRDefault="00000000" w:rsidRPr="00000000" w14:paraId="00000638">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39">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3A">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3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insert_dht11_data(parts0[1], parts1[1])</w:t>
      </w:r>
    </w:p>
    <w:p w:rsidR="00000000" w:rsidDel="00000000" w:rsidP="00000000" w:rsidRDefault="00000000" w:rsidRPr="00000000" w14:paraId="0000063C">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3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insert_soil_moisture_data(parts2[1])</w:t>
      </w:r>
    </w:p>
    <w:p w:rsidR="00000000" w:rsidDel="00000000" w:rsidP="00000000" w:rsidRDefault="00000000" w:rsidRPr="00000000" w14:paraId="0000063E">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3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insert_light_intensity_data(parts3[1])</w:t>
      </w:r>
    </w:p>
    <w:p w:rsidR="00000000" w:rsidDel="00000000" w:rsidP="00000000" w:rsidRDefault="00000000" w:rsidRPr="00000000" w14:paraId="00000640">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4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else:</w:t>
      </w:r>
    </w:p>
    <w:p w:rsidR="00000000" w:rsidDel="00000000" w:rsidP="00000000" w:rsidRDefault="00000000" w:rsidRPr="00000000" w14:paraId="00000642">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print("잘못된 데이터 형식:", data)</w:t>
      </w:r>
    </w:p>
    <w:p w:rsidR="00000000" w:rsidDel="00000000" w:rsidP="00000000" w:rsidRDefault="00000000" w:rsidRPr="00000000" w14:paraId="0000064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continue</w:t>
      </w:r>
    </w:p>
    <w:p w:rsidR="00000000" w:rsidDel="00000000" w:rsidP="00000000" w:rsidRDefault="00000000" w:rsidRPr="00000000" w14:paraId="00000644">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45">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except IndexError as e:</w:t>
      </w:r>
    </w:p>
    <w:p w:rsidR="00000000" w:rsidDel="00000000" w:rsidP="00000000" w:rsidRDefault="00000000" w:rsidRPr="00000000" w14:paraId="00000646">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print("인덱스 오류:", e)</w:t>
      </w:r>
    </w:p>
    <w:p w:rsidR="00000000" w:rsidDel="00000000" w:rsidP="00000000" w:rsidRDefault="00000000" w:rsidRPr="00000000" w14:paraId="0000064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continue</w:t>
      </w:r>
    </w:p>
    <w:p w:rsidR="00000000" w:rsidDel="00000000" w:rsidP="00000000" w:rsidRDefault="00000000" w:rsidRPr="00000000" w14:paraId="00000648">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4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except serial.SerialException as e:</w:t>
      </w:r>
    </w:p>
    <w:p w:rsidR="00000000" w:rsidDel="00000000" w:rsidP="00000000" w:rsidRDefault="00000000" w:rsidRPr="00000000" w14:paraId="0000064A">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4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print("시리얼 포트 오류:", e)</w:t>
      </w:r>
    </w:p>
    <w:p w:rsidR="00000000" w:rsidDel="00000000" w:rsidP="00000000" w:rsidRDefault="00000000" w:rsidRPr="00000000" w14:paraId="0000064C">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4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print("받은 데이터:", data)</w:t>
      </w:r>
    </w:p>
    <w:p w:rsidR="00000000" w:rsidDel="00000000" w:rsidP="00000000" w:rsidRDefault="00000000" w:rsidRPr="00000000" w14:paraId="0000064E">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4F">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50">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5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except mysql.connector.Error as err:</w:t>
      </w:r>
    </w:p>
    <w:p w:rsidR="00000000" w:rsidDel="00000000" w:rsidP="00000000" w:rsidRDefault="00000000" w:rsidRPr="00000000" w14:paraId="00000652">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5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print("MySQL 오류:", err)</w:t>
      </w:r>
    </w:p>
    <w:p w:rsidR="00000000" w:rsidDel="00000000" w:rsidP="00000000" w:rsidRDefault="00000000" w:rsidRPr="00000000" w14:paraId="00000654">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55">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56">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57">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finally:</w:t>
      </w:r>
    </w:p>
    <w:p w:rsidR="00000000" w:rsidDel="00000000" w:rsidP="00000000" w:rsidRDefault="00000000" w:rsidRPr="00000000" w14:paraId="00000658">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59">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 연결 종료</w:t>
      </w:r>
    </w:p>
    <w:p w:rsidR="00000000" w:rsidDel="00000000" w:rsidP="00000000" w:rsidRDefault="00000000" w:rsidRPr="00000000" w14:paraId="0000065A">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5B">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if 'ser' in locals() and ser.is_open:</w:t>
      </w:r>
    </w:p>
    <w:p w:rsidR="00000000" w:rsidDel="00000000" w:rsidP="00000000" w:rsidRDefault="00000000" w:rsidRPr="00000000" w14:paraId="0000065C">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5D">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ser.close()</w:t>
      </w:r>
    </w:p>
    <w:p w:rsidR="00000000" w:rsidDel="00000000" w:rsidP="00000000" w:rsidRDefault="00000000" w:rsidRPr="00000000" w14:paraId="0000065E">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5F">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if 'mydb' in locals() and mydb.is_connected():</w:t>
      </w:r>
    </w:p>
    <w:p w:rsidR="00000000" w:rsidDel="00000000" w:rsidP="00000000" w:rsidRDefault="00000000" w:rsidRPr="00000000" w14:paraId="00000660">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61">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cursor.close()</w:t>
      </w:r>
    </w:p>
    <w:p w:rsidR="00000000" w:rsidDel="00000000" w:rsidP="00000000" w:rsidRDefault="00000000" w:rsidRPr="00000000" w14:paraId="00000662">
      <w:pPr>
        <w:jc w:val="left"/>
        <w:rPr>
          <w:rFonts w:ascii="Gulimche" w:cs="Gulimche" w:eastAsia="Gulimche" w:hAnsi="Gulimche"/>
          <w:sz w:val="24"/>
          <w:szCs w:val="24"/>
        </w:rPr>
      </w:pPr>
      <w:r w:rsidDel="00000000" w:rsidR="00000000" w:rsidRPr="00000000">
        <w:rPr>
          <w:rtl w:val="0"/>
        </w:rPr>
      </w:r>
    </w:p>
    <w:p w:rsidR="00000000" w:rsidDel="00000000" w:rsidP="00000000" w:rsidRDefault="00000000" w:rsidRPr="00000000" w14:paraId="00000663">
      <w:pPr>
        <w:jc w:val="left"/>
        <w:rPr>
          <w:rFonts w:ascii="Gulimche" w:cs="Gulimche" w:eastAsia="Gulimche" w:hAnsi="Gulimche"/>
          <w:sz w:val="24"/>
          <w:szCs w:val="24"/>
        </w:rPr>
      </w:pPr>
      <w:r w:rsidDel="00000000" w:rsidR="00000000" w:rsidRPr="00000000">
        <w:rPr>
          <w:rFonts w:ascii="Gulimche" w:cs="Gulimche" w:eastAsia="Gulimche" w:hAnsi="Gulimche"/>
          <w:sz w:val="24"/>
          <w:szCs w:val="24"/>
          <w:rtl w:val="0"/>
        </w:rPr>
        <w:t xml:space="preserve">        mydb.close()</w:t>
      </w:r>
    </w:p>
    <w:p w:rsidR="00000000" w:rsidDel="00000000" w:rsidP="00000000" w:rsidRDefault="00000000" w:rsidRPr="00000000" w14:paraId="00000664">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65">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66">
      <w:pPr>
        <w:ind w:left="800" w:firstLine="0"/>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67">
      <w:pPr>
        <w:ind w:left="800" w:firstLine="0"/>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68">
      <w:pPr>
        <w:ind w:left="800" w:firstLine="0"/>
        <w:jc w:val="left"/>
        <w:rPr>
          <w:rFonts w:ascii="Gulimche" w:cs="Gulimche" w:eastAsia="Gulimche" w:hAnsi="Gulimche"/>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669">
      <w:pPr>
        <w:pStyle w:val="Heading2"/>
        <w:jc w:val="left"/>
        <w:rPr/>
      </w:pPr>
      <w:bookmarkStart w:colFirst="0" w:colLast="0" w:name="_heading=h.1x0gsqo97j4d" w:id="25"/>
      <w:bookmarkEnd w:id="25"/>
      <w:r w:rsidDel="00000000" w:rsidR="00000000" w:rsidRPr="00000000">
        <w:rPr>
          <w:rtl w:val="0"/>
        </w:rPr>
        <w:t xml:space="preserve">7-4</w:t>
      </w:r>
      <w:r w:rsidDel="00000000" w:rsidR="00000000" w:rsidRPr="00000000">
        <w:rPr>
          <w:rtl w:val="0"/>
        </w:rPr>
        <w:t xml:space="preserve">. LCD GUI(smart_farm.py)</w:t>
      </w:r>
    </w:p>
    <w:p w:rsidR="00000000" w:rsidDel="00000000" w:rsidP="00000000" w:rsidRDefault="00000000" w:rsidRPr="00000000" w14:paraId="0000066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import sys</w:t>
      </w:r>
    </w:p>
    <w:p w:rsidR="00000000" w:rsidDel="00000000" w:rsidP="00000000" w:rsidRDefault="00000000" w:rsidRPr="00000000" w14:paraId="0000066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import mysql.connector</w:t>
      </w:r>
    </w:p>
    <w:p w:rsidR="00000000" w:rsidDel="00000000" w:rsidP="00000000" w:rsidRDefault="00000000" w:rsidRPr="00000000" w14:paraId="0000066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from PyQt5.QtWidgets import QApplication, QMainWindow, QLineEdit, QLabel, QProgressBar, QVBoxLayout, QDialog, QGridLayout, QPushButton</w:t>
      </w:r>
    </w:p>
    <w:p w:rsidR="00000000" w:rsidDel="00000000" w:rsidP="00000000" w:rsidRDefault="00000000" w:rsidRPr="00000000" w14:paraId="0000066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from PyQt5.QtCore import QTimer</w:t>
      </w:r>
    </w:p>
    <w:p w:rsidR="00000000" w:rsidDel="00000000" w:rsidP="00000000" w:rsidRDefault="00000000" w:rsidRPr="00000000" w14:paraId="0000066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from PyQt5.uic import loadUi</w:t>
      </w:r>
    </w:p>
    <w:p w:rsidR="00000000" w:rsidDel="00000000" w:rsidP="00000000" w:rsidRDefault="00000000" w:rsidRPr="00000000" w14:paraId="0000066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from PyQt5.QtGui import QColor, QFont</w:t>
      </w:r>
    </w:p>
    <w:p w:rsidR="00000000" w:rsidDel="00000000" w:rsidP="00000000" w:rsidRDefault="00000000" w:rsidRPr="00000000" w14:paraId="0000067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import serial</w:t>
      </w:r>
    </w:p>
    <w:p w:rsidR="00000000" w:rsidDel="00000000" w:rsidP="00000000" w:rsidRDefault="00000000" w:rsidRPr="00000000" w14:paraId="0000067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import time</w:t>
      </w:r>
    </w:p>
    <w:p w:rsidR="00000000" w:rsidDel="00000000" w:rsidP="00000000" w:rsidRDefault="00000000" w:rsidRPr="00000000" w14:paraId="00000672">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7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시리얼 통신 객체 생성</w:t>
      </w:r>
    </w:p>
    <w:p w:rsidR="00000000" w:rsidDel="00000000" w:rsidP="00000000" w:rsidRDefault="00000000" w:rsidRPr="00000000" w14:paraId="0000067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ser = serial.Serial("/dev/ttyACM0", 9600)</w:t>
      </w:r>
    </w:p>
    <w:p w:rsidR="00000000" w:rsidDel="00000000" w:rsidP="00000000" w:rsidRDefault="00000000" w:rsidRPr="00000000" w14:paraId="00000675">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7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time.sleep(2)</w:t>
      </w:r>
    </w:p>
    <w:p w:rsidR="00000000" w:rsidDel="00000000" w:rsidP="00000000" w:rsidRDefault="00000000" w:rsidRPr="00000000" w14:paraId="00000677">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7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get_sensor_values():</w:t>
      </w:r>
    </w:p>
    <w:p w:rsidR="00000000" w:rsidDel="00000000" w:rsidP="00000000" w:rsidRDefault="00000000" w:rsidRPr="00000000" w14:paraId="0000067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connection = mysql.connector.connect(</w:t>
      </w:r>
    </w:p>
    <w:p w:rsidR="00000000" w:rsidDel="00000000" w:rsidP="00000000" w:rsidRDefault="00000000" w:rsidRPr="00000000" w14:paraId="0000067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host="localhost",</w:t>
      </w:r>
    </w:p>
    <w:p w:rsidR="00000000" w:rsidDel="00000000" w:rsidP="00000000" w:rsidRDefault="00000000" w:rsidRPr="00000000" w14:paraId="0000067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user="root",</w:t>
      </w:r>
    </w:p>
    <w:p w:rsidR="00000000" w:rsidDel="00000000" w:rsidP="00000000" w:rsidRDefault="00000000" w:rsidRPr="00000000" w14:paraId="0000067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password="1111",</w:t>
      </w:r>
    </w:p>
    <w:p w:rsidR="00000000" w:rsidDel="00000000" w:rsidP="00000000" w:rsidRDefault="00000000" w:rsidRPr="00000000" w14:paraId="0000067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database="flask_login_demo")</w:t>
      </w:r>
    </w:p>
    <w:p w:rsidR="00000000" w:rsidDel="00000000" w:rsidP="00000000" w:rsidRDefault="00000000" w:rsidRPr="00000000" w14:paraId="0000067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cursor = connection.cursor()</w:t>
      </w:r>
    </w:p>
    <w:p w:rsidR="00000000" w:rsidDel="00000000" w:rsidP="00000000" w:rsidRDefault="00000000" w:rsidRPr="00000000" w14:paraId="0000067F">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8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cursor.execute("SELECT Temperature, Humidity FROM Dht11_data order by Timestamp desc limit 1")</w:t>
      </w:r>
    </w:p>
    <w:p w:rsidR="00000000" w:rsidDel="00000000" w:rsidP="00000000" w:rsidRDefault="00000000" w:rsidRPr="00000000" w14:paraId="0000068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temperature_humidity = cursor.fetchone()</w:t>
      </w:r>
    </w:p>
    <w:p w:rsidR="00000000" w:rsidDel="00000000" w:rsidP="00000000" w:rsidRDefault="00000000" w:rsidRPr="00000000" w14:paraId="00000682">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8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cursor.execute("SELECT Soil_moisture FROM Soil_moisture_data order by Timestamp desc limit 1")</w:t>
      </w:r>
    </w:p>
    <w:p w:rsidR="00000000" w:rsidDel="00000000" w:rsidP="00000000" w:rsidRDefault="00000000" w:rsidRPr="00000000" w14:paraId="0000068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soil_moisture = cursor.fetchone()</w:t>
      </w:r>
    </w:p>
    <w:p w:rsidR="00000000" w:rsidDel="00000000" w:rsidP="00000000" w:rsidRDefault="00000000" w:rsidRPr="00000000" w14:paraId="00000685">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8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cursor.execute("SELECT Intensity FROM Light_intensity_data order by Recorded_at desc limit 1"    )</w:t>
      </w:r>
    </w:p>
    <w:p w:rsidR="00000000" w:rsidDel="00000000" w:rsidP="00000000" w:rsidRDefault="00000000" w:rsidRPr="00000000" w14:paraId="0000068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intensity = cursor.fetchone()</w:t>
      </w:r>
    </w:p>
    <w:p w:rsidR="00000000" w:rsidDel="00000000" w:rsidP="00000000" w:rsidRDefault="00000000" w:rsidRPr="00000000" w14:paraId="00000688">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8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cursor.close()</w:t>
      </w:r>
    </w:p>
    <w:p w:rsidR="00000000" w:rsidDel="00000000" w:rsidP="00000000" w:rsidRDefault="00000000" w:rsidRPr="00000000" w14:paraId="0000068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connection.close()</w:t>
      </w:r>
    </w:p>
    <w:p w:rsidR="00000000" w:rsidDel="00000000" w:rsidP="00000000" w:rsidRDefault="00000000" w:rsidRPr="00000000" w14:paraId="0000068B">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8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ab/>
        <w:t xml:space="preserve">#ser.write(b'database complete!')</w:t>
      </w:r>
    </w:p>
    <w:p w:rsidR="00000000" w:rsidDel="00000000" w:rsidP="00000000" w:rsidRDefault="00000000" w:rsidRPr="00000000" w14:paraId="0000068D">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8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temperature_humidity, soil_moisture, intensity</w:t>
      </w:r>
    </w:p>
    <w:p w:rsidR="00000000" w:rsidDel="00000000" w:rsidP="00000000" w:rsidRDefault="00000000" w:rsidRPr="00000000" w14:paraId="0000068F">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9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class KeypadDialog(QDialog):</w:t>
      </w:r>
    </w:p>
    <w:p w:rsidR="00000000" w:rsidDel="00000000" w:rsidP="00000000" w:rsidRDefault="00000000" w:rsidRPr="00000000" w14:paraId="0000069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__init__(self, parent=None):</w:t>
      </w:r>
    </w:p>
    <w:p w:rsidR="00000000" w:rsidDel="00000000" w:rsidP="00000000" w:rsidRDefault="00000000" w:rsidRPr="00000000" w14:paraId="0000069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super().__init__(parent)</w:t>
      </w:r>
    </w:p>
    <w:p w:rsidR="00000000" w:rsidDel="00000000" w:rsidP="00000000" w:rsidRDefault="00000000" w:rsidRPr="00000000" w14:paraId="0000069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self.setWindowTitle("Keypad")</w:t>
      </w:r>
    </w:p>
    <w:p w:rsidR="00000000" w:rsidDel="00000000" w:rsidP="00000000" w:rsidRDefault="00000000" w:rsidRPr="00000000" w14:paraId="0000069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69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self.layout = QVBoxLayout(self)</w:t>
      </w:r>
    </w:p>
    <w:p w:rsidR="00000000" w:rsidDel="00000000" w:rsidP="00000000" w:rsidRDefault="00000000" w:rsidRPr="00000000" w14:paraId="0000069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self.line_edit = QLineEdit(self)</w:t>
      </w:r>
    </w:p>
    <w:p w:rsidR="00000000" w:rsidDel="00000000" w:rsidP="00000000" w:rsidRDefault="00000000" w:rsidRPr="00000000" w14:paraId="0000069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self.layout.addWidget(self.line_edit)</w:t>
      </w:r>
    </w:p>
    <w:p w:rsidR="00000000" w:rsidDel="00000000" w:rsidP="00000000" w:rsidRDefault="00000000" w:rsidRPr="00000000" w14:paraId="00000698">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9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font = QFont()</w:t>
      </w:r>
    </w:p>
    <w:p w:rsidR="00000000" w:rsidDel="00000000" w:rsidP="00000000" w:rsidRDefault="00000000" w:rsidRPr="00000000" w14:paraId="0000069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font.setPointSize(20)</w:t>
      </w:r>
    </w:p>
    <w:p w:rsidR="00000000" w:rsidDel="00000000" w:rsidP="00000000" w:rsidRDefault="00000000" w:rsidRPr="00000000" w14:paraId="0000069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self.line_edit.setFont(font)</w:t>
      </w:r>
    </w:p>
    <w:p w:rsidR="00000000" w:rsidDel="00000000" w:rsidP="00000000" w:rsidRDefault="00000000" w:rsidRPr="00000000" w14:paraId="0000069C">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9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키패드 버튼 추가</w:t>
      </w:r>
    </w:p>
    <w:p w:rsidR="00000000" w:rsidDel="00000000" w:rsidP="00000000" w:rsidRDefault="00000000" w:rsidRPr="00000000" w14:paraId="0000069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self.buttons = []</w:t>
      </w:r>
    </w:p>
    <w:p w:rsidR="00000000" w:rsidDel="00000000" w:rsidP="00000000" w:rsidRDefault="00000000" w:rsidRPr="00000000" w14:paraId="0000069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grid_layout = QGridLayout()</w:t>
      </w:r>
    </w:p>
    <w:p w:rsidR="00000000" w:rsidDel="00000000" w:rsidP="00000000" w:rsidRDefault="00000000" w:rsidRPr="00000000" w14:paraId="000006A0">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A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button_7 = QPushButton("7", self)</w:t>
      </w:r>
    </w:p>
    <w:p w:rsidR="00000000" w:rsidDel="00000000" w:rsidP="00000000" w:rsidRDefault="00000000" w:rsidRPr="00000000" w14:paraId="000006A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button_7.clicked.connect(lambda _, digit=7: self.append_digit(digit))</w:t>
      </w:r>
    </w:p>
    <w:p w:rsidR="00000000" w:rsidDel="00000000" w:rsidP="00000000" w:rsidRDefault="00000000" w:rsidRPr="00000000" w14:paraId="000006A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button_7_font = QFont()</w:t>
      </w:r>
    </w:p>
    <w:p w:rsidR="00000000" w:rsidDel="00000000" w:rsidP="00000000" w:rsidRDefault="00000000" w:rsidRPr="00000000" w14:paraId="000006A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button_7_font.setPointSize(15)  # 원하는 버튼 텍스트 크기로 설정</w:t>
      </w:r>
    </w:p>
    <w:p w:rsidR="00000000" w:rsidDel="00000000" w:rsidP="00000000" w:rsidRDefault="00000000" w:rsidRPr="00000000" w14:paraId="000006A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button_7.setFont(button_7_font)</w:t>
      </w:r>
    </w:p>
    <w:p w:rsidR="00000000" w:rsidDel="00000000" w:rsidP="00000000" w:rsidRDefault="00000000" w:rsidRPr="00000000" w14:paraId="000006A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grid_layout.addWidget(button_7, 0, 0)</w:t>
      </w:r>
    </w:p>
    <w:p w:rsidR="00000000" w:rsidDel="00000000" w:rsidP="00000000" w:rsidRDefault="00000000" w:rsidRPr="00000000" w14:paraId="000006A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button_width = 50</w:t>
      </w:r>
    </w:p>
    <w:p w:rsidR="00000000" w:rsidDel="00000000" w:rsidP="00000000" w:rsidRDefault="00000000" w:rsidRPr="00000000" w14:paraId="000006A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button_height = 50</w:t>
      </w:r>
    </w:p>
    <w:p w:rsidR="00000000" w:rsidDel="00000000" w:rsidP="00000000" w:rsidRDefault="00000000" w:rsidRPr="00000000" w14:paraId="000006A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button_7.setFixedSize(button_width, button_height)</w:t>
      </w:r>
    </w:p>
    <w:p w:rsidR="00000000" w:rsidDel="00000000" w:rsidP="00000000" w:rsidRDefault="00000000" w:rsidRPr="00000000" w14:paraId="000006AA">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A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button_8 = QPushButton("8", self)</w:t>
      </w:r>
    </w:p>
    <w:p w:rsidR="00000000" w:rsidDel="00000000" w:rsidP="00000000" w:rsidRDefault="00000000" w:rsidRPr="00000000" w14:paraId="000006A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button_8.clicked.connect(lambda _, digit=8: self.append_digit(digit))</w:t>
      </w:r>
    </w:p>
    <w:p w:rsidR="00000000" w:rsidDel="00000000" w:rsidP="00000000" w:rsidRDefault="00000000" w:rsidRPr="00000000" w14:paraId="000006A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button_8_font = QFont()</w:t>
      </w:r>
    </w:p>
    <w:p w:rsidR="00000000" w:rsidDel="00000000" w:rsidP="00000000" w:rsidRDefault="00000000" w:rsidRPr="00000000" w14:paraId="000006A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button_8_font.setPointSize(15) </w:t>
      </w:r>
    </w:p>
    <w:p w:rsidR="00000000" w:rsidDel="00000000" w:rsidP="00000000" w:rsidRDefault="00000000" w:rsidRPr="00000000" w14:paraId="000006A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button_8.setFont(button_7_font)</w:t>
      </w:r>
    </w:p>
    <w:p w:rsidR="00000000" w:rsidDel="00000000" w:rsidP="00000000" w:rsidRDefault="00000000" w:rsidRPr="00000000" w14:paraId="000006B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grid_layout.addWidget(button_8, 0, 1)</w:t>
      </w:r>
    </w:p>
    <w:p w:rsidR="00000000" w:rsidDel="00000000" w:rsidP="00000000" w:rsidRDefault="00000000" w:rsidRPr="00000000" w14:paraId="000006B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button_width = 50</w:t>
      </w:r>
    </w:p>
    <w:p w:rsidR="00000000" w:rsidDel="00000000" w:rsidP="00000000" w:rsidRDefault="00000000" w:rsidRPr="00000000" w14:paraId="000006B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button_height = 50</w:t>
      </w:r>
    </w:p>
    <w:p w:rsidR="00000000" w:rsidDel="00000000" w:rsidP="00000000" w:rsidRDefault="00000000" w:rsidRPr="00000000" w14:paraId="000006B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button_8.setFixedSize(button_width, button_height)</w:t>
      </w:r>
    </w:p>
    <w:p w:rsidR="00000000" w:rsidDel="00000000" w:rsidP="00000000" w:rsidRDefault="00000000" w:rsidRPr="00000000" w14:paraId="000006B4">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B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button_9 = QPushButton("9", self)</w:t>
      </w:r>
    </w:p>
    <w:p w:rsidR="00000000" w:rsidDel="00000000" w:rsidP="00000000" w:rsidRDefault="00000000" w:rsidRPr="00000000" w14:paraId="000006B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button_9.clicked.connect(lambda _, digit=9: self.append_digit(digit))</w:t>
      </w:r>
    </w:p>
    <w:p w:rsidR="00000000" w:rsidDel="00000000" w:rsidP="00000000" w:rsidRDefault="00000000" w:rsidRPr="00000000" w14:paraId="000006B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button_9_font = QFont()</w:t>
      </w:r>
    </w:p>
    <w:p w:rsidR="00000000" w:rsidDel="00000000" w:rsidP="00000000" w:rsidRDefault="00000000" w:rsidRPr="00000000" w14:paraId="000006B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button_9_font.setPointSize(15) </w:t>
      </w:r>
    </w:p>
    <w:p w:rsidR="00000000" w:rsidDel="00000000" w:rsidP="00000000" w:rsidRDefault="00000000" w:rsidRPr="00000000" w14:paraId="000006B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button_9.setFont(button_7_font)</w:t>
      </w:r>
    </w:p>
    <w:p w:rsidR="00000000" w:rsidDel="00000000" w:rsidP="00000000" w:rsidRDefault="00000000" w:rsidRPr="00000000" w14:paraId="000006B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grid_layout.addWidget(button_9, 0, 2)</w:t>
      </w:r>
    </w:p>
    <w:p w:rsidR="00000000" w:rsidDel="00000000" w:rsidP="00000000" w:rsidRDefault="00000000" w:rsidRPr="00000000" w14:paraId="000006B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button_width = 50</w:t>
      </w:r>
    </w:p>
    <w:p w:rsidR="00000000" w:rsidDel="00000000" w:rsidP="00000000" w:rsidRDefault="00000000" w:rsidRPr="00000000" w14:paraId="000006B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button_height = 50</w:t>
      </w:r>
    </w:p>
    <w:p w:rsidR="00000000" w:rsidDel="00000000" w:rsidP="00000000" w:rsidRDefault="00000000" w:rsidRPr="00000000" w14:paraId="000006B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button_9.setFixedSize(button_width, button_height)</w:t>
      </w:r>
    </w:p>
    <w:p w:rsidR="00000000" w:rsidDel="00000000" w:rsidP="00000000" w:rsidRDefault="00000000" w:rsidRPr="00000000" w14:paraId="000006BE">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B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button_4 = QPushButton("4", self)</w:t>
      </w:r>
    </w:p>
    <w:p w:rsidR="00000000" w:rsidDel="00000000" w:rsidP="00000000" w:rsidRDefault="00000000" w:rsidRPr="00000000" w14:paraId="000006C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button_4.clicked.connect(lambda _, digit=4: self.append_digit(digit))</w:t>
      </w:r>
    </w:p>
    <w:p w:rsidR="00000000" w:rsidDel="00000000" w:rsidP="00000000" w:rsidRDefault="00000000" w:rsidRPr="00000000" w14:paraId="000006C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button_4_font = QFont()</w:t>
      </w:r>
    </w:p>
    <w:p w:rsidR="00000000" w:rsidDel="00000000" w:rsidP="00000000" w:rsidRDefault="00000000" w:rsidRPr="00000000" w14:paraId="000006C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button_4_font.setPointSize(15) </w:t>
      </w:r>
    </w:p>
    <w:p w:rsidR="00000000" w:rsidDel="00000000" w:rsidP="00000000" w:rsidRDefault="00000000" w:rsidRPr="00000000" w14:paraId="000006C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button_4.setFont(button_7_font)</w:t>
      </w:r>
    </w:p>
    <w:p w:rsidR="00000000" w:rsidDel="00000000" w:rsidP="00000000" w:rsidRDefault="00000000" w:rsidRPr="00000000" w14:paraId="000006C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grid_layout.addWidget(button_4, 1, 0)</w:t>
      </w:r>
    </w:p>
    <w:p w:rsidR="00000000" w:rsidDel="00000000" w:rsidP="00000000" w:rsidRDefault="00000000" w:rsidRPr="00000000" w14:paraId="000006C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button_width = 50</w:t>
      </w:r>
    </w:p>
    <w:p w:rsidR="00000000" w:rsidDel="00000000" w:rsidP="00000000" w:rsidRDefault="00000000" w:rsidRPr="00000000" w14:paraId="000006C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button_height = 50</w:t>
      </w:r>
    </w:p>
    <w:p w:rsidR="00000000" w:rsidDel="00000000" w:rsidP="00000000" w:rsidRDefault="00000000" w:rsidRPr="00000000" w14:paraId="000006C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button_4.setFixedSize(button_width, button_height)</w:t>
      </w:r>
    </w:p>
    <w:p w:rsidR="00000000" w:rsidDel="00000000" w:rsidP="00000000" w:rsidRDefault="00000000" w:rsidRPr="00000000" w14:paraId="000006C8">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C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button_5 = QPushButton("5", self)</w:t>
      </w:r>
    </w:p>
    <w:p w:rsidR="00000000" w:rsidDel="00000000" w:rsidP="00000000" w:rsidRDefault="00000000" w:rsidRPr="00000000" w14:paraId="000006C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button_5.clicked.connect(lambda _, digit=5: self.append_digit(digit))</w:t>
      </w:r>
    </w:p>
    <w:p w:rsidR="00000000" w:rsidDel="00000000" w:rsidP="00000000" w:rsidRDefault="00000000" w:rsidRPr="00000000" w14:paraId="000006C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button_5_font = QFont()</w:t>
      </w:r>
    </w:p>
    <w:p w:rsidR="00000000" w:rsidDel="00000000" w:rsidP="00000000" w:rsidRDefault="00000000" w:rsidRPr="00000000" w14:paraId="000006C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button_5_font.setPointSize(15) </w:t>
      </w:r>
    </w:p>
    <w:p w:rsidR="00000000" w:rsidDel="00000000" w:rsidP="00000000" w:rsidRDefault="00000000" w:rsidRPr="00000000" w14:paraId="000006C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button_5.setFont(button_7_font)</w:t>
      </w:r>
    </w:p>
    <w:p w:rsidR="00000000" w:rsidDel="00000000" w:rsidP="00000000" w:rsidRDefault="00000000" w:rsidRPr="00000000" w14:paraId="000006C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grid_layout.addWidget(button_5, 1, 1)</w:t>
      </w:r>
    </w:p>
    <w:p w:rsidR="00000000" w:rsidDel="00000000" w:rsidP="00000000" w:rsidRDefault="00000000" w:rsidRPr="00000000" w14:paraId="000006C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button_width = 50</w:t>
      </w:r>
    </w:p>
    <w:p w:rsidR="00000000" w:rsidDel="00000000" w:rsidP="00000000" w:rsidRDefault="00000000" w:rsidRPr="00000000" w14:paraId="000006D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button_height = 50</w:t>
      </w:r>
    </w:p>
    <w:p w:rsidR="00000000" w:rsidDel="00000000" w:rsidP="00000000" w:rsidRDefault="00000000" w:rsidRPr="00000000" w14:paraId="000006D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button_5.setFixedSize(button_width, button_height)</w:t>
      </w:r>
    </w:p>
    <w:p w:rsidR="00000000" w:rsidDel="00000000" w:rsidP="00000000" w:rsidRDefault="00000000" w:rsidRPr="00000000" w14:paraId="000006D2">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D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button_6 = QPushButton("6", self)</w:t>
      </w:r>
    </w:p>
    <w:p w:rsidR="00000000" w:rsidDel="00000000" w:rsidP="00000000" w:rsidRDefault="00000000" w:rsidRPr="00000000" w14:paraId="000006D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button_6.clicked.connect(lambda _, digit=6: self.append_digit(digit))</w:t>
      </w:r>
    </w:p>
    <w:p w:rsidR="00000000" w:rsidDel="00000000" w:rsidP="00000000" w:rsidRDefault="00000000" w:rsidRPr="00000000" w14:paraId="000006D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button_6_font = QFont()</w:t>
      </w:r>
    </w:p>
    <w:p w:rsidR="00000000" w:rsidDel="00000000" w:rsidP="00000000" w:rsidRDefault="00000000" w:rsidRPr="00000000" w14:paraId="000006D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button_6_font.setPointSize(15) </w:t>
      </w:r>
    </w:p>
    <w:p w:rsidR="00000000" w:rsidDel="00000000" w:rsidP="00000000" w:rsidRDefault="00000000" w:rsidRPr="00000000" w14:paraId="000006D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button_6.setFont(button_7_font)</w:t>
      </w:r>
    </w:p>
    <w:p w:rsidR="00000000" w:rsidDel="00000000" w:rsidP="00000000" w:rsidRDefault="00000000" w:rsidRPr="00000000" w14:paraId="000006D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grid_layout.addWidget(button_6, 1, 2)</w:t>
      </w:r>
    </w:p>
    <w:p w:rsidR="00000000" w:rsidDel="00000000" w:rsidP="00000000" w:rsidRDefault="00000000" w:rsidRPr="00000000" w14:paraId="000006D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button_width = 50</w:t>
      </w:r>
    </w:p>
    <w:p w:rsidR="00000000" w:rsidDel="00000000" w:rsidP="00000000" w:rsidRDefault="00000000" w:rsidRPr="00000000" w14:paraId="000006D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button_height = 50</w:t>
      </w:r>
    </w:p>
    <w:p w:rsidR="00000000" w:rsidDel="00000000" w:rsidP="00000000" w:rsidRDefault="00000000" w:rsidRPr="00000000" w14:paraId="000006D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button_6.setFixedSize(button_width, button_height)</w:t>
      </w:r>
    </w:p>
    <w:p w:rsidR="00000000" w:rsidDel="00000000" w:rsidP="00000000" w:rsidRDefault="00000000" w:rsidRPr="00000000" w14:paraId="000006DC">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D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button_1 = QPushButton("1", self)</w:t>
      </w:r>
    </w:p>
    <w:p w:rsidR="00000000" w:rsidDel="00000000" w:rsidP="00000000" w:rsidRDefault="00000000" w:rsidRPr="00000000" w14:paraId="000006D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button_1.clicked.connect(lambda _, digit=1: self.append_digit(digit))</w:t>
      </w:r>
    </w:p>
    <w:p w:rsidR="00000000" w:rsidDel="00000000" w:rsidP="00000000" w:rsidRDefault="00000000" w:rsidRPr="00000000" w14:paraId="000006D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button_1_font = QFont()</w:t>
      </w:r>
    </w:p>
    <w:p w:rsidR="00000000" w:rsidDel="00000000" w:rsidP="00000000" w:rsidRDefault="00000000" w:rsidRPr="00000000" w14:paraId="000006E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button_1_font.setPointSize(15) </w:t>
      </w:r>
    </w:p>
    <w:p w:rsidR="00000000" w:rsidDel="00000000" w:rsidP="00000000" w:rsidRDefault="00000000" w:rsidRPr="00000000" w14:paraId="000006E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button_1.setFont(button_7_font)</w:t>
      </w:r>
    </w:p>
    <w:p w:rsidR="00000000" w:rsidDel="00000000" w:rsidP="00000000" w:rsidRDefault="00000000" w:rsidRPr="00000000" w14:paraId="000006E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grid_layout.addWidget(button_1, 2, 0)</w:t>
      </w:r>
    </w:p>
    <w:p w:rsidR="00000000" w:rsidDel="00000000" w:rsidP="00000000" w:rsidRDefault="00000000" w:rsidRPr="00000000" w14:paraId="000006E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button_width = 50</w:t>
      </w:r>
    </w:p>
    <w:p w:rsidR="00000000" w:rsidDel="00000000" w:rsidP="00000000" w:rsidRDefault="00000000" w:rsidRPr="00000000" w14:paraId="000006E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button_height = 50</w:t>
      </w:r>
    </w:p>
    <w:p w:rsidR="00000000" w:rsidDel="00000000" w:rsidP="00000000" w:rsidRDefault="00000000" w:rsidRPr="00000000" w14:paraId="000006E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button_1.setFixedSize(button_width, button_height)</w:t>
      </w:r>
    </w:p>
    <w:p w:rsidR="00000000" w:rsidDel="00000000" w:rsidP="00000000" w:rsidRDefault="00000000" w:rsidRPr="00000000" w14:paraId="000006E6">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E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button_2 = QPushButton("2", self)</w:t>
      </w:r>
    </w:p>
    <w:p w:rsidR="00000000" w:rsidDel="00000000" w:rsidP="00000000" w:rsidRDefault="00000000" w:rsidRPr="00000000" w14:paraId="000006E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button_2.clicked.connect(lambda _, digit=2: self.append_digit(digit))</w:t>
      </w:r>
    </w:p>
    <w:p w:rsidR="00000000" w:rsidDel="00000000" w:rsidP="00000000" w:rsidRDefault="00000000" w:rsidRPr="00000000" w14:paraId="000006E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button_2_font = QFont()</w:t>
      </w:r>
    </w:p>
    <w:p w:rsidR="00000000" w:rsidDel="00000000" w:rsidP="00000000" w:rsidRDefault="00000000" w:rsidRPr="00000000" w14:paraId="000006E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button_2_font.setPointSize(15) </w:t>
      </w:r>
    </w:p>
    <w:p w:rsidR="00000000" w:rsidDel="00000000" w:rsidP="00000000" w:rsidRDefault="00000000" w:rsidRPr="00000000" w14:paraId="000006E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button_2.setFont(button_7_font)</w:t>
      </w:r>
    </w:p>
    <w:p w:rsidR="00000000" w:rsidDel="00000000" w:rsidP="00000000" w:rsidRDefault="00000000" w:rsidRPr="00000000" w14:paraId="000006E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grid_layout.addWidget(button_2, 2, 1)</w:t>
      </w:r>
    </w:p>
    <w:p w:rsidR="00000000" w:rsidDel="00000000" w:rsidP="00000000" w:rsidRDefault="00000000" w:rsidRPr="00000000" w14:paraId="000006E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button_width = 50</w:t>
      </w:r>
    </w:p>
    <w:p w:rsidR="00000000" w:rsidDel="00000000" w:rsidP="00000000" w:rsidRDefault="00000000" w:rsidRPr="00000000" w14:paraId="000006E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button_height = 50</w:t>
      </w:r>
    </w:p>
    <w:p w:rsidR="00000000" w:rsidDel="00000000" w:rsidP="00000000" w:rsidRDefault="00000000" w:rsidRPr="00000000" w14:paraId="000006E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button_2.setFixedSize(button_width, button_height)</w:t>
      </w:r>
    </w:p>
    <w:p w:rsidR="00000000" w:rsidDel="00000000" w:rsidP="00000000" w:rsidRDefault="00000000" w:rsidRPr="00000000" w14:paraId="000006F0">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F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button_3 = QPushButton("3", self)</w:t>
      </w:r>
    </w:p>
    <w:p w:rsidR="00000000" w:rsidDel="00000000" w:rsidP="00000000" w:rsidRDefault="00000000" w:rsidRPr="00000000" w14:paraId="000006F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button_3.clicked.connect(lambda _, digit=3: self.append_digit(digit))</w:t>
      </w:r>
    </w:p>
    <w:p w:rsidR="00000000" w:rsidDel="00000000" w:rsidP="00000000" w:rsidRDefault="00000000" w:rsidRPr="00000000" w14:paraId="000006F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button_3_font = QFont()</w:t>
      </w:r>
    </w:p>
    <w:p w:rsidR="00000000" w:rsidDel="00000000" w:rsidP="00000000" w:rsidRDefault="00000000" w:rsidRPr="00000000" w14:paraId="000006F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button_3_font.setPointSize(15) </w:t>
      </w:r>
    </w:p>
    <w:p w:rsidR="00000000" w:rsidDel="00000000" w:rsidP="00000000" w:rsidRDefault="00000000" w:rsidRPr="00000000" w14:paraId="000006F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button_3.setFont(button_7_font)</w:t>
      </w:r>
    </w:p>
    <w:p w:rsidR="00000000" w:rsidDel="00000000" w:rsidP="00000000" w:rsidRDefault="00000000" w:rsidRPr="00000000" w14:paraId="000006F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grid_layout.addWidget(button_3, 2, 2)</w:t>
      </w:r>
    </w:p>
    <w:p w:rsidR="00000000" w:rsidDel="00000000" w:rsidP="00000000" w:rsidRDefault="00000000" w:rsidRPr="00000000" w14:paraId="000006F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button_width = 50</w:t>
      </w:r>
    </w:p>
    <w:p w:rsidR="00000000" w:rsidDel="00000000" w:rsidP="00000000" w:rsidRDefault="00000000" w:rsidRPr="00000000" w14:paraId="000006F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button_height = 50</w:t>
      </w:r>
    </w:p>
    <w:p w:rsidR="00000000" w:rsidDel="00000000" w:rsidP="00000000" w:rsidRDefault="00000000" w:rsidRPr="00000000" w14:paraId="000006F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button_3.setFixedSize(button_width, button_height)</w:t>
      </w:r>
    </w:p>
    <w:p w:rsidR="00000000" w:rsidDel="00000000" w:rsidP="00000000" w:rsidRDefault="00000000" w:rsidRPr="00000000" w14:paraId="000006FA">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6F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button_0 = QPushButton("0", self)</w:t>
      </w:r>
    </w:p>
    <w:p w:rsidR="00000000" w:rsidDel="00000000" w:rsidP="00000000" w:rsidRDefault="00000000" w:rsidRPr="00000000" w14:paraId="000006F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button_0.clicked.connect(lambda _, digit=0: self.append_digit(digit))</w:t>
      </w:r>
    </w:p>
    <w:p w:rsidR="00000000" w:rsidDel="00000000" w:rsidP="00000000" w:rsidRDefault="00000000" w:rsidRPr="00000000" w14:paraId="000006F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button_0_font = QFont()</w:t>
      </w:r>
    </w:p>
    <w:p w:rsidR="00000000" w:rsidDel="00000000" w:rsidP="00000000" w:rsidRDefault="00000000" w:rsidRPr="00000000" w14:paraId="000006F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button_0_font.setPointSize(15) </w:t>
      </w:r>
    </w:p>
    <w:p w:rsidR="00000000" w:rsidDel="00000000" w:rsidP="00000000" w:rsidRDefault="00000000" w:rsidRPr="00000000" w14:paraId="000006F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button_0.setFont(button_7_font)</w:t>
      </w:r>
    </w:p>
    <w:p w:rsidR="00000000" w:rsidDel="00000000" w:rsidP="00000000" w:rsidRDefault="00000000" w:rsidRPr="00000000" w14:paraId="0000070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grid_layout.addWidget(button_0, 3, 0)</w:t>
      </w:r>
    </w:p>
    <w:p w:rsidR="00000000" w:rsidDel="00000000" w:rsidP="00000000" w:rsidRDefault="00000000" w:rsidRPr="00000000" w14:paraId="0000070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button_width = 50</w:t>
      </w:r>
    </w:p>
    <w:p w:rsidR="00000000" w:rsidDel="00000000" w:rsidP="00000000" w:rsidRDefault="00000000" w:rsidRPr="00000000" w14:paraId="0000070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button_height = 50</w:t>
      </w:r>
    </w:p>
    <w:p w:rsidR="00000000" w:rsidDel="00000000" w:rsidP="00000000" w:rsidRDefault="00000000" w:rsidRPr="00000000" w14:paraId="0000070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button_0.setFixedSize(button_width, button_height)</w:t>
      </w:r>
    </w:p>
    <w:p w:rsidR="00000000" w:rsidDel="00000000" w:rsidP="00000000" w:rsidRDefault="00000000" w:rsidRPr="00000000" w14:paraId="00000704">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0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self.buttons.extend([button_0, button_1, button_2, button_3, button_4, button_5, button_6, button_7, button_8, button_9])</w:t>
      </w:r>
    </w:p>
    <w:p w:rsidR="00000000" w:rsidDel="00000000" w:rsidP="00000000" w:rsidRDefault="00000000" w:rsidRPr="00000000" w14:paraId="00000706">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0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그리드 레이아웃 내의 위젯들이 차지할 공간의 크기 정책 설정</w:t>
      </w:r>
    </w:p>
    <w:p w:rsidR="00000000" w:rsidDel="00000000" w:rsidP="00000000" w:rsidRDefault="00000000" w:rsidRPr="00000000" w14:paraId="0000070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grid_layout.setHorizontalSpacing(10)  # 버튼들 간의 가로 간격</w:t>
      </w:r>
    </w:p>
    <w:p w:rsidR="00000000" w:rsidDel="00000000" w:rsidP="00000000" w:rsidRDefault="00000000" w:rsidRPr="00000000" w14:paraId="0000070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grid_layout.setVerticalSpacing(10)    # 버튼들 간의 세로 간격</w:t>
      </w:r>
    </w:p>
    <w:p w:rsidR="00000000" w:rsidDel="00000000" w:rsidP="00000000" w:rsidRDefault="00000000" w:rsidRPr="00000000" w14:paraId="0000070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grid_layout.setContentsMargins(10, 10, 10, 10)  # 그리드 레이아웃의 여백</w:t>
      </w:r>
    </w:p>
    <w:p w:rsidR="00000000" w:rsidDel="00000000" w:rsidP="00000000" w:rsidRDefault="00000000" w:rsidRPr="00000000" w14:paraId="0000070B">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0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삭제 버튼 추가</w:t>
      </w:r>
    </w:p>
    <w:p w:rsidR="00000000" w:rsidDel="00000000" w:rsidP="00000000" w:rsidRDefault="00000000" w:rsidRPr="00000000" w14:paraId="0000070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delete_button = QPushButton("삭제", self)</w:t>
      </w:r>
    </w:p>
    <w:p w:rsidR="00000000" w:rsidDel="00000000" w:rsidP="00000000" w:rsidRDefault="00000000" w:rsidRPr="00000000" w14:paraId="0000070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delete_button.clicked.connect(self.delete_digit)</w:t>
      </w:r>
    </w:p>
    <w:p w:rsidR="00000000" w:rsidDel="00000000" w:rsidP="00000000" w:rsidRDefault="00000000" w:rsidRPr="00000000" w14:paraId="0000070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delete_button_font = QFont()</w:t>
      </w:r>
    </w:p>
    <w:p w:rsidR="00000000" w:rsidDel="00000000" w:rsidP="00000000" w:rsidRDefault="00000000" w:rsidRPr="00000000" w14:paraId="0000071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delete_button_font.setPointSize(15) </w:t>
      </w:r>
    </w:p>
    <w:p w:rsidR="00000000" w:rsidDel="00000000" w:rsidP="00000000" w:rsidRDefault="00000000" w:rsidRPr="00000000" w14:paraId="0000071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delete_button.setFont(button_7_font)</w:t>
      </w:r>
    </w:p>
    <w:p w:rsidR="00000000" w:rsidDel="00000000" w:rsidP="00000000" w:rsidRDefault="00000000" w:rsidRPr="00000000" w14:paraId="0000071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grid_layout.addWidget(delete_button, 3, 1)</w:t>
      </w:r>
    </w:p>
    <w:p w:rsidR="00000000" w:rsidDel="00000000" w:rsidP="00000000" w:rsidRDefault="00000000" w:rsidRPr="00000000" w14:paraId="0000071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button_width = 50</w:t>
      </w:r>
    </w:p>
    <w:p w:rsidR="00000000" w:rsidDel="00000000" w:rsidP="00000000" w:rsidRDefault="00000000" w:rsidRPr="00000000" w14:paraId="0000071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button_height = 50</w:t>
      </w:r>
    </w:p>
    <w:p w:rsidR="00000000" w:rsidDel="00000000" w:rsidP="00000000" w:rsidRDefault="00000000" w:rsidRPr="00000000" w14:paraId="0000071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delete_button.setFixedSize(button_width, button_height)</w:t>
      </w:r>
    </w:p>
    <w:p w:rsidR="00000000" w:rsidDel="00000000" w:rsidP="00000000" w:rsidRDefault="00000000" w:rsidRPr="00000000" w14:paraId="00000716">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1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확인 버튼 추가</w:t>
      </w:r>
    </w:p>
    <w:p w:rsidR="00000000" w:rsidDel="00000000" w:rsidP="00000000" w:rsidRDefault="00000000" w:rsidRPr="00000000" w14:paraId="0000071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confirm_button = QPushButton("입력", self)</w:t>
      </w:r>
    </w:p>
    <w:p w:rsidR="00000000" w:rsidDel="00000000" w:rsidP="00000000" w:rsidRDefault="00000000" w:rsidRPr="00000000" w14:paraId="0000071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confirm_button.clicked.connect(self.accept)</w:t>
      </w:r>
    </w:p>
    <w:p w:rsidR="00000000" w:rsidDel="00000000" w:rsidP="00000000" w:rsidRDefault="00000000" w:rsidRPr="00000000" w14:paraId="0000071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confirm_button_font = QFont()</w:t>
      </w:r>
    </w:p>
    <w:p w:rsidR="00000000" w:rsidDel="00000000" w:rsidP="00000000" w:rsidRDefault="00000000" w:rsidRPr="00000000" w14:paraId="0000071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confirm_button_font.setPointSize(15) </w:t>
      </w:r>
    </w:p>
    <w:p w:rsidR="00000000" w:rsidDel="00000000" w:rsidP="00000000" w:rsidRDefault="00000000" w:rsidRPr="00000000" w14:paraId="0000071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confirm_button.setFont(button_7_font)</w:t>
      </w:r>
    </w:p>
    <w:p w:rsidR="00000000" w:rsidDel="00000000" w:rsidP="00000000" w:rsidRDefault="00000000" w:rsidRPr="00000000" w14:paraId="0000071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grid_layout.addWidget(confirm_button, 3, 2)</w:t>
      </w:r>
    </w:p>
    <w:p w:rsidR="00000000" w:rsidDel="00000000" w:rsidP="00000000" w:rsidRDefault="00000000" w:rsidRPr="00000000" w14:paraId="0000071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button_width = 50</w:t>
      </w:r>
    </w:p>
    <w:p w:rsidR="00000000" w:rsidDel="00000000" w:rsidP="00000000" w:rsidRDefault="00000000" w:rsidRPr="00000000" w14:paraId="0000071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button_height = 50</w:t>
      </w:r>
    </w:p>
    <w:p w:rsidR="00000000" w:rsidDel="00000000" w:rsidP="00000000" w:rsidRDefault="00000000" w:rsidRPr="00000000" w14:paraId="0000072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confirm_button.setFixedSize(button_width, button_height)</w:t>
      </w:r>
    </w:p>
    <w:p w:rsidR="00000000" w:rsidDel="00000000" w:rsidP="00000000" w:rsidRDefault="00000000" w:rsidRPr="00000000" w14:paraId="00000721">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2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self.layout.addLayout(grid_layout)</w:t>
      </w:r>
    </w:p>
    <w:p w:rsidR="00000000" w:rsidDel="00000000" w:rsidP="00000000" w:rsidRDefault="00000000" w:rsidRPr="00000000" w14:paraId="00000723">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2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append_digit(self, digit):</w:t>
      </w:r>
    </w:p>
    <w:p w:rsidR="00000000" w:rsidDel="00000000" w:rsidP="00000000" w:rsidRDefault="00000000" w:rsidRPr="00000000" w14:paraId="0000072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current_text = self.line_edit.text()</w:t>
      </w:r>
    </w:p>
    <w:p w:rsidR="00000000" w:rsidDel="00000000" w:rsidP="00000000" w:rsidRDefault="00000000" w:rsidRPr="00000000" w14:paraId="0000072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self.line_edit.setText(current_text + str(digit))</w:t>
      </w:r>
    </w:p>
    <w:p w:rsidR="00000000" w:rsidDel="00000000" w:rsidP="00000000" w:rsidRDefault="00000000" w:rsidRPr="00000000" w14:paraId="00000727">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2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delete_digit(self):</w:t>
      </w:r>
    </w:p>
    <w:p w:rsidR="00000000" w:rsidDel="00000000" w:rsidP="00000000" w:rsidRDefault="00000000" w:rsidRPr="00000000" w14:paraId="0000072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current_text = self.line_edit.text()</w:t>
      </w:r>
    </w:p>
    <w:p w:rsidR="00000000" w:rsidDel="00000000" w:rsidP="00000000" w:rsidRDefault="00000000" w:rsidRPr="00000000" w14:paraId="0000072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self.line_edit.setText(current_text[:-1])</w:t>
      </w:r>
    </w:p>
    <w:p w:rsidR="00000000" w:rsidDel="00000000" w:rsidP="00000000" w:rsidRDefault="00000000" w:rsidRPr="00000000" w14:paraId="0000072B">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2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class MyWindow(QMainWindow):</w:t>
      </w:r>
    </w:p>
    <w:p w:rsidR="00000000" w:rsidDel="00000000" w:rsidP="00000000" w:rsidRDefault="00000000" w:rsidRPr="00000000" w14:paraId="0000072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__init__(self):</w:t>
      </w:r>
    </w:p>
    <w:p w:rsidR="00000000" w:rsidDel="00000000" w:rsidP="00000000" w:rsidRDefault="00000000" w:rsidRPr="00000000" w14:paraId="0000072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super(MyWindow, self).__init__()</w:t>
      </w:r>
    </w:p>
    <w:p w:rsidR="00000000" w:rsidDel="00000000" w:rsidP="00000000" w:rsidRDefault="00000000" w:rsidRPr="00000000" w14:paraId="0000072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loadUi("lcd.ui", self)</w:t>
      </w:r>
    </w:p>
    <w:p w:rsidR="00000000" w:rsidDel="00000000" w:rsidP="00000000" w:rsidRDefault="00000000" w:rsidRPr="00000000" w14:paraId="0000073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self.timer = QTimer(self)</w:t>
      </w:r>
    </w:p>
    <w:p w:rsidR="00000000" w:rsidDel="00000000" w:rsidP="00000000" w:rsidRDefault="00000000" w:rsidRPr="00000000" w14:paraId="0000073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self.timer.timeout.connect(self.update_data)</w:t>
      </w:r>
    </w:p>
    <w:p w:rsidR="00000000" w:rsidDel="00000000" w:rsidP="00000000" w:rsidRDefault="00000000" w:rsidRPr="00000000" w14:paraId="0000073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self.timer.start(2000)</w:t>
      </w:r>
    </w:p>
    <w:p w:rsidR="00000000" w:rsidDel="00000000" w:rsidP="00000000" w:rsidRDefault="00000000" w:rsidRPr="00000000" w14:paraId="00000733">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3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self.reset_values</w:t>
      </w:r>
    </w:p>
    <w:p w:rsidR="00000000" w:rsidDel="00000000" w:rsidP="00000000" w:rsidRDefault="00000000" w:rsidRPr="00000000" w14:paraId="00000735">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3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self.app.clicked.connect(self.apply_values)</w:t>
      </w:r>
    </w:p>
    <w:p w:rsidR="00000000" w:rsidDel="00000000" w:rsidP="00000000" w:rsidRDefault="00000000" w:rsidRPr="00000000" w14:paraId="0000073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self.reset.clicked.connect(self.reset_values)</w:t>
      </w:r>
    </w:p>
    <w:p w:rsidR="00000000" w:rsidDel="00000000" w:rsidP="00000000" w:rsidRDefault="00000000" w:rsidRPr="00000000" w14:paraId="00000738">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3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self.fan_on.clicked.connect(self.fan_on_button)</w:t>
      </w:r>
    </w:p>
    <w:p w:rsidR="00000000" w:rsidDel="00000000" w:rsidP="00000000" w:rsidRDefault="00000000" w:rsidRPr="00000000" w14:paraId="0000073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self.fan_off.clicked.connect(self.fan_off_button)</w:t>
      </w:r>
    </w:p>
    <w:p w:rsidR="00000000" w:rsidDel="00000000" w:rsidP="00000000" w:rsidRDefault="00000000" w:rsidRPr="00000000" w14:paraId="0000073B">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3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self.light_on.clicked.connect(self.light_on_button)</w:t>
      </w:r>
    </w:p>
    <w:p w:rsidR="00000000" w:rsidDel="00000000" w:rsidP="00000000" w:rsidRDefault="00000000" w:rsidRPr="00000000" w14:paraId="0000073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self.light_off.clicked.connect(self.light_off_button)</w:t>
      </w:r>
    </w:p>
    <w:p w:rsidR="00000000" w:rsidDel="00000000" w:rsidP="00000000" w:rsidRDefault="00000000" w:rsidRPr="00000000" w14:paraId="0000073E">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3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self.end.clicked.connect(self.exit_program)</w:t>
      </w:r>
    </w:p>
    <w:p w:rsidR="00000000" w:rsidDel="00000000" w:rsidP="00000000" w:rsidRDefault="00000000" w:rsidRPr="00000000" w14:paraId="00000740">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4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self.pump_on.clicked.connect(self.pump_on_button)</w:t>
      </w:r>
    </w:p>
    <w:p w:rsidR="00000000" w:rsidDel="00000000" w:rsidP="00000000" w:rsidRDefault="00000000" w:rsidRPr="00000000" w14:paraId="0000074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self.pump_off.clicked.connect(self.pump_off_button)</w:t>
      </w:r>
    </w:p>
    <w:p w:rsidR="00000000" w:rsidDel="00000000" w:rsidP="00000000" w:rsidRDefault="00000000" w:rsidRPr="00000000" w14:paraId="00000743">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4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self.layout = QVBoxLayout(self)</w:t>
      </w:r>
    </w:p>
    <w:p w:rsidR="00000000" w:rsidDel="00000000" w:rsidP="00000000" w:rsidRDefault="00000000" w:rsidRPr="00000000" w14:paraId="00000745">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4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self.temp_value.setPlaceholderText("Click")</w:t>
      </w:r>
    </w:p>
    <w:p w:rsidR="00000000" w:rsidDel="00000000" w:rsidP="00000000" w:rsidRDefault="00000000" w:rsidRPr="00000000" w14:paraId="0000074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self.temp_value.mousePressEvent = self.open_keypad_temp</w:t>
      </w:r>
    </w:p>
    <w:p w:rsidR="00000000" w:rsidDel="00000000" w:rsidP="00000000" w:rsidRDefault="00000000" w:rsidRPr="00000000" w14:paraId="0000074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self.layout.addWidget(self.temp_value)</w:t>
      </w:r>
    </w:p>
    <w:p w:rsidR="00000000" w:rsidDel="00000000" w:rsidP="00000000" w:rsidRDefault="00000000" w:rsidRPr="00000000" w14:paraId="00000749">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4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self.humi_value.setPlaceholderText("Click")</w:t>
      </w:r>
    </w:p>
    <w:p w:rsidR="00000000" w:rsidDel="00000000" w:rsidP="00000000" w:rsidRDefault="00000000" w:rsidRPr="00000000" w14:paraId="0000074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self.humi_value.mousePressEvent = self.open_keypad_humi</w:t>
      </w:r>
    </w:p>
    <w:p w:rsidR="00000000" w:rsidDel="00000000" w:rsidP="00000000" w:rsidRDefault="00000000" w:rsidRPr="00000000" w14:paraId="0000074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self.layout.addWidget(self.humi_value)</w:t>
      </w:r>
    </w:p>
    <w:p w:rsidR="00000000" w:rsidDel="00000000" w:rsidP="00000000" w:rsidRDefault="00000000" w:rsidRPr="00000000" w14:paraId="0000074D">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4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self.soil_value.setPlaceholderText("Click")</w:t>
      </w:r>
    </w:p>
    <w:p w:rsidR="00000000" w:rsidDel="00000000" w:rsidP="00000000" w:rsidRDefault="00000000" w:rsidRPr="00000000" w14:paraId="0000074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self.soil_value.mousePressEvent = self.open_keypad_soil</w:t>
      </w:r>
    </w:p>
    <w:p w:rsidR="00000000" w:rsidDel="00000000" w:rsidP="00000000" w:rsidRDefault="00000000" w:rsidRPr="00000000" w14:paraId="0000075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self.layout.addWidget(self.soil_value)</w:t>
      </w:r>
    </w:p>
    <w:p w:rsidR="00000000" w:rsidDel="00000000" w:rsidP="00000000" w:rsidRDefault="00000000" w:rsidRPr="00000000" w14:paraId="00000751">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5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self.light_value.setPlaceholderText("Click")</w:t>
      </w:r>
    </w:p>
    <w:p w:rsidR="00000000" w:rsidDel="00000000" w:rsidP="00000000" w:rsidRDefault="00000000" w:rsidRPr="00000000" w14:paraId="0000075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self.light_value.mousePressEvent = self.open_keypad_light</w:t>
      </w:r>
    </w:p>
    <w:p w:rsidR="00000000" w:rsidDel="00000000" w:rsidP="00000000" w:rsidRDefault="00000000" w:rsidRPr="00000000" w14:paraId="0000075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self.layout.addWidget(self.light_value)</w:t>
      </w:r>
    </w:p>
    <w:p w:rsidR="00000000" w:rsidDel="00000000" w:rsidP="00000000" w:rsidRDefault="00000000" w:rsidRPr="00000000" w14:paraId="00000755">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5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open_keypad_temp(self, event):</w:t>
      </w:r>
    </w:p>
    <w:p w:rsidR="00000000" w:rsidDel="00000000" w:rsidP="00000000" w:rsidRDefault="00000000" w:rsidRPr="00000000" w14:paraId="0000075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self.open_keypad(self.temp_value)</w:t>
      </w:r>
    </w:p>
    <w:p w:rsidR="00000000" w:rsidDel="00000000" w:rsidP="00000000" w:rsidRDefault="00000000" w:rsidRPr="00000000" w14:paraId="00000758">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5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open_keypad_humi(self, event):</w:t>
      </w:r>
    </w:p>
    <w:p w:rsidR="00000000" w:rsidDel="00000000" w:rsidP="00000000" w:rsidRDefault="00000000" w:rsidRPr="00000000" w14:paraId="0000075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self.open_keypad(self.humi_value)</w:t>
      </w:r>
    </w:p>
    <w:p w:rsidR="00000000" w:rsidDel="00000000" w:rsidP="00000000" w:rsidRDefault="00000000" w:rsidRPr="00000000" w14:paraId="0000075B">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5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open_keypad_soil(self, event):</w:t>
      </w:r>
    </w:p>
    <w:p w:rsidR="00000000" w:rsidDel="00000000" w:rsidP="00000000" w:rsidRDefault="00000000" w:rsidRPr="00000000" w14:paraId="0000075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self.open_keypad(self.soil_value)</w:t>
      </w:r>
    </w:p>
    <w:p w:rsidR="00000000" w:rsidDel="00000000" w:rsidP="00000000" w:rsidRDefault="00000000" w:rsidRPr="00000000" w14:paraId="0000075E">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5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open_keypad_light(self, event):</w:t>
      </w:r>
    </w:p>
    <w:p w:rsidR="00000000" w:rsidDel="00000000" w:rsidP="00000000" w:rsidRDefault="00000000" w:rsidRPr="00000000" w14:paraId="0000076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self.open_keypad(self.light_value)</w:t>
      </w:r>
    </w:p>
    <w:p w:rsidR="00000000" w:rsidDel="00000000" w:rsidP="00000000" w:rsidRDefault="00000000" w:rsidRPr="00000000" w14:paraId="00000761">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6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open_keypad(self, line_edit):</w:t>
      </w:r>
    </w:p>
    <w:p w:rsidR="00000000" w:rsidDel="00000000" w:rsidP="00000000" w:rsidRDefault="00000000" w:rsidRPr="00000000" w14:paraId="0000076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keypad_dialog = KeypadDialog(self)</w:t>
      </w:r>
    </w:p>
    <w:p w:rsidR="00000000" w:rsidDel="00000000" w:rsidP="00000000" w:rsidRDefault="00000000" w:rsidRPr="00000000" w14:paraId="0000076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keypad_dialog.exec_():</w:t>
      </w:r>
    </w:p>
    <w:p w:rsidR="00000000" w:rsidDel="00000000" w:rsidP="00000000" w:rsidRDefault="00000000" w:rsidRPr="00000000" w14:paraId="0000076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line_edit.setText(keypad_dialog.line_edit.text())</w:t>
      </w:r>
    </w:p>
    <w:p w:rsidR="00000000" w:rsidDel="00000000" w:rsidP="00000000" w:rsidRDefault="00000000" w:rsidRPr="00000000" w14:paraId="00000766">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6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fan_on_button(self):</w:t>
      </w:r>
    </w:p>
    <w:p w:rsidR="00000000" w:rsidDel="00000000" w:rsidP="00000000" w:rsidRDefault="00000000" w:rsidRPr="00000000" w14:paraId="0000076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self.send_to_arduino(99, 99, "unknown", "unknown")</w:t>
      </w:r>
    </w:p>
    <w:p w:rsidR="00000000" w:rsidDel="00000000" w:rsidP="00000000" w:rsidRDefault="00000000" w:rsidRPr="00000000" w14:paraId="0000076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self.fan_status.setText("ON")</w:t>
      </w:r>
    </w:p>
    <w:p w:rsidR="00000000" w:rsidDel="00000000" w:rsidP="00000000" w:rsidRDefault="00000000" w:rsidRPr="00000000" w14:paraId="0000076A">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6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fan_off_button(self):</w:t>
      </w:r>
    </w:p>
    <w:p w:rsidR="00000000" w:rsidDel="00000000" w:rsidP="00000000" w:rsidRDefault="00000000" w:rsidRPr="00000000" w14:paraId="0000076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self.send_to_arduino(1, 1, "unknown", "unknown")</w:t>
      </w:r>
    </w:p>
    <w:p w:rsidR="00000000" w:rsidDel="00000000" w:rsidP="00000000" w:rsidRDefault="00000000" w:rsidRPr="00000000" w14:paraId="0000076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self.fan_status.setText("OFF")</w:t>
      </w:r>
    </w:p>
    <w:p w:rsidR="00000000" w:rsidDel="00000000" w:rsidP="00000000" w:rsidRDefault="00000000" w:rsidRPr="00000000" w14:paraId="0000076E">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6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light_on_button(self):</w:t>
      </w:r>
    </w:p>
    <w:p w:rsidR="00000000" w:rsidDel="00000000" w:rsidP="00000000" w:rsidRDefault="00000000" w:rsidRPr="00000000" w14:paraId="0000077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self.send_to_arduino("unknown", "unknown", "unknown", 1)</w:t>
      </w:r>
    </w:p>
    <w:p w:rsidR="00000000" w:rsidDel="00000000" w:rsidP="00000000" w:rsidRDefault="00000000" w:rsidRPr="00000000" w14:paraId="0000077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self.light_status.setText("ON")</w:t>
      </w:r>
    </w:p>
    <w:p w:rsidR="00000000" w:rsidDel="00000000" w:rsidP="00000000" w:rsidRDefault="00000000" w:rsidRPr="00000000" w14:paraId="00000772">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7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light_off_button(self):</w:t>
      </w:r>
    </w:p>
    <w:p w:rsidR="00000000" w:rsidDel="00000000" w:rsidP="00000000" w:rsidRDefault="00000000" w:rsidRPr="00000000" w14:paraId="0000077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self.send_to_arduino("unknown", "unknown", "unknown", 99)</w:t>
      </w:r>
    </w:p>
    <w:p w:rsidR="00000000" w:rsidDel="00000000" w:rsidP="00000000" w:rsidRDefault="00000000" w:rsidRPr="00000000" w14:paraId="0000077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self.light_status.setText("OFF")</w:t>
      </w:r>
    </w:p>
    <w:p w:rsidR="00000000" w:rsidDel="00000000" w:rsidP="00000000" w:rsidRDefault="00000000" w:rsidRPr="00000000" w14:paraId="00000776">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7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pump_on_button(self):</w:t>
      </w:r>
    </w:p>
    <w:p w:rsidR="00000000" w:rsidDel="00000000" w:rsidP="00000000" w:rsidRDefault="00000000" w:rsidRPr="00000000" w14:paraId="0000077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self.send_to_arduino("unknown", "unknown", 99,"unknown")</w:t>
      </w:r>
    </w:p>
    <w:p w:rsidR="00000000" w:rsidDel="00000000" w:rsidP="00000000" w:rsidRDefault="00000000" w:rsidRPr="00000000" w14:paraId="0000077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self.pump_status.setText("ON")</w:t>
      </w:r>
    </w:p>
    <w:p w:rsidR="00000000" w:rsidDel="00000000" w:rsidP="00000000" w:rsidRDefault="00000000" w:rsidRPr="00000000" w14:paraId="0000077A">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7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pump_off_button(self):</w:t>
      </w:r>
    </w:p>
    <w:p w:rsidR="00000000" w:rsidDel="00000000" w:rsidP="00000000" w:rsidRDefault="00000000" w:rsidRPr="00000000" w14:paraId="0000077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self.send_to_arduino("unknown", "unknown", 1, "unknown")</w:t>
      </w:r>
    </w:p>
    <w:p w:rsidR="00000000" w:rsidDel="00000000" w:rsidP="00000000" w:rsidRDefault="00000000" w:rsidRPr="00000000" w14:paraId="0000077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self.pump_status.setText("OFF")</w:t>
      </w:r>
    </w:p>
    <w:p w:rsidR="00000000" w:rsidDel="00000000" w:rsidP="00000000" w:rsidRDefault="00000000" w:rsidRPr="00000000" w14:paraId="0000077E">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7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apply_values(self):</w:t>
      </w:r>
    </w:p>
    <w:p w:rsidR="00000000" w:rsidDel="00000000" w:rsidP="00000000" w:rsidRDefault="00000000" w:rsidRPr="00000000" w14:paraId="0000078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temp_text = self.temp_value.text()</w:t>
      </w:r>
    </w:p>
    <w:p w:rsidR="00000000" w:rsidDel="00000000" w:rsidP="00000000" w:rsidRDefault="00000000" w:rsidRPr="00000000" w14:paraId="0000078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temp_value = int(temp_text) if temp_text else 2</w:t>
      </w:r>
    </w:p>
    <w:p w:rsidR="00000000" w:rsidDel="00000000" w:rsidP="00000000" w:rsidRDefault="00000000" w:rsidRPr="00000000" w14:paraId="00000782">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8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humi_text = self.humi_value.text()</w:t>
      </w:r>
    </w:p>
    <w:p w:rsidR="00000000" w:rsidDel="00000000" w:rsidP="00000000" w:rsidRDefault="00000000" w:rsidRPr="00000000" w14:paraId="0000078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humi_value = int(humi_text) if humi_text else 99</w:t>
      </w:r>
    </w:p>
    <w:p w:rsidR="00000000" w:rsidDel="00000000" w:rsidP="00000000" w:rsidRDefault="00000000" w:rsidRPr="00000000" w14:paraId="00000785">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8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soil_text = self.soil_value.text()  </w:t>
      </w:r>
    </w:p>
    <w:p w:rsidR="00000000" w:rsidDel="00000000" w:rsidP="00000000" w:rsidRDefault="00000000" w:rsidRPr="00000000" w14:paraId="0000078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soil_value = int(soil_text) if soil_text else 99</w:t>
      </w:r>
    </w:p>
    <w:p w:rsidR="00000000" w:rsidDel="00000000" w:rsidP="00000000" w:rsidRDefault="00000000" w:rsidRPr="00000000" w14:paraId="00000788">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8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light_text = self.light_value.text()</w:t>
      </w:r>
    </w:p>
    <w:p w:rsidR="00000000" w:rsidDel="00000000" w:rsidP="00000000" w:rsidRDefault="00000000" w:rsidRPr="00000000" w14:paraId="0000078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light_value = int(light_text) if light_text else 99</w:t>
      </w:r>
    </w:p>
    <w:p w:rsidR="00000000" w:rsidDel="00000000" w:rsidP="00000000" w:rsidRDefault="00000000" w:rsidRPr="00000000" w14:paraId="0000078B">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8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self.send_to_arduino(temp_value, humi_value, soil_value, light_value)</w:t>
      </w:r>
    </w:p>
    <w:p w:rsidR="00000000" w:rsidDel="00000000" w:rsidP="00000000" w:rsidRDefault="00000000" w:rsidRPr="00000000" w14:paraId="0000078D">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8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send_to_arduino(self, temp_value=None, humi_value=None, soil_value=None, light_value=None):</w:t>
      </w:r>
    </w:p>
    <w:p w:rsidR="00000000" w:rsidDel="00000000" w:rsidP="00000000" w:rsidRDefault="00000000" w:rsidRPr="00000000" w14:paraId="0000078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temp_value is not None:</w:t>
      </w:r>
    </w:p>
    <w:p w:rsidR="00000000" w:rsidDel="00000000" w:rsidP="00000000" w:rsidRDefault="00000000" w:rsidRPr="00000000" w14:paraId="0000079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ser.write(str(temp_value).encode())</w:t>
      </w:r>
    </w:p>
    <w:p w:rsidR="00000000" w:rsidDel="00000000" w:rsidP="00000000" w:rsidRDefault="00000000" w:rsidRPr="00000000" w14:paraId="0000079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ser.write(b',')  # 값들을 구분하기 위한 구분자</w:t>
      </w:r>
    </w:p>
    <w:p w:rsidR="00000000" w:rsidDel="00000000" w:rsidP="00000000" w:rsidRDefault="00000000" w:rsidRPr="00000000" w14:paraId="0000079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humi_value is not None:</w:t>
      </w:r>
    </w:p>
    <w:p w:rsidR="00000000" w:rsidDel="00000000" w:rsidP="00000000" w:rsidRDefault="00000000" w:rsidRPr="00000000" w14:paraId="0000079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ser.write(str(humi_value).encode())</w:t>
      </w:r>
    </w:p>
    <w:p w:rsidR="00000000" w:rsidDel="00000000" w:rsidP="00000000" w:rsidRDefault="00000000" w:rsidRPr="00000000" w14:paraId="0000079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ser.write(b',')</w:t>
      </w:r>
    </w:p>
    <w:p w:rsidR="00000000" w:rsidDel="00000000" w:rsidP="00000000" w:rsidRDefault="00000000" w:rsidRPr="00000000" w14:paraId="0000079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soil_value is not None:</w:t>
      </w:r>
    </w:p>
    <w:p w:rsidR="00000000" w:rsidDel="00000000" w:rsidP="00000000" w:rsidRDefault="00000000" w:rsidRPr="00000000" w14:paraId="0000079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ser.write(str(soil_value).encode())</w:t>
      </w:r>
    </w:p>
    <w:p w:rsidR="00000000" w:rsidDel="00000000" w:rsidP="00000000" w:rsidRDefault="00000000" w:rsidRPr="00000000" w14:paraId="0000079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ser.write(b',')</w:t>
      </w:r>
    </w:p>
    <w:p w:rsidR="00000000" w:rsidDel="00000000" w:rsidP="00000000" w:rsidRDefault="00000000" w:rsidRPr="00000000" w14:paraId="0000079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light_value is not None:</w:t>
      </w:r>
    </w:p>
    <w:p w:rsidR="00000000" w:rsidDel="00000000" w:rsidP="00000000" w:rsidRDefault="00000000" w:rsidRPr="00000000" w14:paraId="0000079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ser.write(str(light_value).encode())</w:t>
      </w:r>
    </w:p>
    <w:p w:rsidR="00000000" w:rsidDel="00000000" w:rsidP="00000000" w:rsidRDefault="00000000" w:rsidRPr="00000000" w14:paraId="0000079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ser.write(b'\n')</w:t>
      </w:r>
    </w:p>
    <w:p w:rsidR="00000000" w:rsidDel="00000000" w:rsidP="00000000" w:rsidRDefault="00000000" w:rsidRPr="00000000" w14:paraId="0000079B">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9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reset_values(self):</w:t>
      </w:r>
    </w:p>
    <w:p w:rsidR="00000000" w:rsidDel="00000000" w:rsidP="00000000" w:rsidRDefault="00000000" w:rsidRPr="00000000" w14:paraId="0000079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self.send_to_arduino(1,99,99,99)</w:t>
      </w:r>
    </w:p>
    <w:p w:rsidR="00000000" w:rsidDel="00000000" w:rsidP="00000000" w:rsidRDefault="00000000" w:rsidRPr="00000000" w14:paraId="0000079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self.temp_value.setText("Click")</w:t>
      </w:r>
    </w:p>
    <w:p w:rsidR="00000000" w:rsidDel="00000000" w:rsidP="00000000" w:rsidRDefault="00000000" w:rsidRPr="00000000" w14:paraId="0000079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self.humi_value.setText("Click")</w:t>
      </w:r>
    </w:p>
    <w:p w:rsidR="00000000" w:rsidDel="00000000" w:rsidP="00000000" w:rsidRDefault="00000000" w:rsidRPr="00000000" w14:paraId="000007A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self.soil_value.setText("Click")</w:t>
      </w:r>
    </w:p>
    <w:p w:rsidR="00000000" w:rsidDel="00000000" w:rsidP="00000000" w:rsidRDefault="00000000" w:rsidRPr="00000000" w14:paraId="000007A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self.light_value.setText("Click")</w:t>
      </w:r>
    </w:p>
    <w:p w:rsidR="00000000" w:rsidDel="00000000" w:rsidP="00000000" w:rsidRDefault="00000000" w:rsidRPr="00000000" w14:paraId="000007A2">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A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update_data(self):</w:t>
      </w:r>
    </w:p>
    <w:p w:rsidR="00000000" w:rsidDel="00000000" w:rsidP="00000000" w:rsidRDefault="00000000" w:rsidRPr="00000000" w14:paraId="000007A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temperature_humidity, soil_moisture, intensity = get_sensor_values()</w:t>
      </w:r>
    </w:p>
    <w:p w:rsidR="00000000" w:rsidDel="00000000" w:rsidP="00000000" w:rsidRDefault="00000000" w:rsidRPr="00000000" w14:paraId="000007A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temperature_humidity and soil_moisture and intensity:</w:t>
      </w:r>
    </w:p>
    <w:p w:rsidR="00000000" w:rsidDel="00000000" w:rsidP="00000000" w:rsidRDefault="00000000" w:rsidRPr="00000000" w14:paraId="000007A6">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A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temperature, humidity = temperature_humidity</w:t>
      </w:r>
    </w:p>
    <w:p w:rsidR="00000000" w:rsidDel="00000000" w:rsidP="00000000" w:rsidRDefault="00000000" w:rsidRPr="00000000" w14:paraId="000007A8">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A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ab/>
        <w:tab/>
        <w:tab/>
        <w:t xml:space="preserve">#print("&gt;&gt;&gt;{}".format(temperature))</w:t>
      </w:r>
    </w:p>
    <w:p w:rsidR="00000000" w:rsidDel="00000000" w:rsidP="00000000" w:rsidRDefault="00000000" w:rsidRPr="00000000" w14:paraId="000007AA">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A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self.temp_bar.setValue(int(temperature))</w:t>
      </w:r>
    </w:p>
    <w:p w:rsidR="00000000" w:rsidDel="00000000" w:rsidP="00000000" w:rsidRDefault="00000000" w:rsidRPr="00000000" w14:paraId="000007A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self.humi_bar.setValue(int(humidity))</w:t>
      </w:r>
    </w:p>
    <w:p w:rsidR="00000000" w:rsidDel="00000000" w:rsidP="00000000" w:rsidRDefault="00000000" w:rsidRPr="00000000" w14:paraId="000007A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self.soil_bar.setValue(int(soil_moisture[0]))</w:t>
      </w:r>
    </w:p>
    <w:p w:rsidR="00000000" w:rsidDel="00000000" w:rsidP="00000000" w:rsidRDefault="00000000" w:rsidRPr="00000000" w14:paraId="000007A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self.light_bar.setValue(int(intensity[0]))</w:t>
      </w:r>
    </w:p>
    <w:p w:rsidR="00000000" w:rsidDel="00000000" w:rsidP="00000000" w:rsidRDefault="00000000" w:rsidRPr="00000000" w14:paraId="000007AF">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B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self.set_temp_bar_color(temperature)</w:t>
      </w:r>
    </w:p>
    <w:p w:rsidR="00000000" w:rsidDel="00000000" w:rsidP="00000000" w:rsidRDefault="00000000" w:rsidRPr="00000000" w14:paraId="000007B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self.set_humi_bar_color(humidity)</w:t>
      </w:r>
    </w:p>
    <w:p w:rsidR="00000000" w:rsidDel="00000000" w:rsidP="00000000" w:rsidRDefault="00000000" w:rsidRPr="00000000" w14:paraId="000007B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self.set_soil_bar_color(soil_moisture[0])</w:t>
      </w:r>
    </w:p>
    <w:p w:rsidR="00000000" w:rsidDel="00000000" w:rsidP="00000000" w:rsidRDefault="00000000" w:rsidRPr="00000000" w14:paraId="000007B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self.set_light_bar_color(intensity[0])</w:t>
      </w:r>
    </w:p>
    <w:p w:rsidR="00000000" w:rsidDel="00000000" w:rsidP="00000000" w:rsidRDefault="00000000" w:rsidRPr="00000000" w14:paraId="000007B4">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B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set_temp_bar_color(self, value):</w:t>
      </w:r>
    </w:p>
    <w:p w:rsidR="00000000" w:rsidDel="00000000" w:rsidP="00000000" w:rsidRDefault="00000000" w:rsidRPr="00000000" w14:paraId="000007B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color = self.get_temp_color(value)</w:t>
      </w:r>
    </w:p>
    <w:p w:rsidR="00000000" w:rsidDel="00000000" w:rsidP="00000000" w:rsidRDefault="00000000" w:rsidRPr="00000000" w14:paraId="000007B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style_sheet = f"QProgressBar::chunk {{ background-color: {color}; }}"</w:t>
      </w:r>
    </w:p>
    <w:p w:rsidR="00000000" w:rsidDel="00000000" w:rsidP="00000000" w:rsidRDefault="00000000" w:rsidRPr="00000000" w14:paraId="000007B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self.temp_bar.setStyleSheet(style_sheet)</w:t>
      </w:r>
    </w:p>
    <w:p w:rsidR="00000000" w:rsidDel="00000000" w:rsidP="00000000" w:rsidRDefault="00000000" w:rsidRPr="00000000" w14:paraId="000007B9">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B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set_humi_bar_color(self, value):</w:t>
      </w:r>
    </w:p>
    <w:p w:rsidR="00000000" w:rsidDel="00000000" w:rsidP="00000000" w:rsidRDefault="00000000" w:rsidRPr="00000000" w14:paraId="000007B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color = self.get_humi_color(value)</w:t>
      </w:r>
    </w:p>
    <w:p w:rsidR="00000000" w:rsidDel="00000000" w:rsidP="00000000" w:rsidRDefault="00000000" w:rsidRPr="00000000" w14:paraId="000007B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style_sheet = f"QProgressBar::chunk {{ background-color: {color}; }}"</w:t>
      </w:r>
    </w:p>
    <w:p w:rsidR="00000000" w:rsidDel="00000000" w:rsidP="00000000" w:rsidRDefault="00000000" w:rsidRPr="00000000" w14:paraId="000007B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self.humi_bar.setStyleSheet(style_sheet)</w:t>
      </w:r>
    </w:p>
    <w:p w:rsidR="00000000" w:rsidDel="00000000" w:rsidP="00000000" w:rsidRDefault="00000000" w:rsidRPr="00000000" w14:paraId="000007BE">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B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set_soil_bar_color(self, value):</w:t>
      </w:r>
    </w:p>
    <w:p w:rsidR="00000000" w:rsidDel="00000000" w:rsidP="00000000" w:rsidRDefault="00000000" w:rsidRPr="00000000" w14:paraId="000007C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color = self.get_soil_color(value)</w:t>
      </w:r>
    </w:p>
    <w:p w:rsidR="00000000" w:rsidDel="00000000" w:rsidP="00000000" w:rsidRDefault="00000000" w:rsidRPr="00000000" w14:paraId="000007C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style_sheet = f"QProgressBar::chunk {{ background-color: {color}; }}"</w:t>
      </w:r>
    </w:p>
    <w:p w:rsidR="00000000" w:rsidDel="00000000" w:rsidP="00000000" w:rsidRDefault="00000000" w:rsidRPr="00000000" w14:paraId="000007C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self.soil_bar.setStyleSheet(style_sheet)</w:t>
      </w:r>
    </w:p>
    <w:p w:rsidR="00000000" w:rsidDel="00000000" w:rsidP="00000000" w:rsidRDefault="00000000" w:rsidRPr="00000000" w14:paraId="000007C3">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C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set_light_bar_color(self, value):</w:t>
      </w:r>
    </w:p>
    <w:p w:rsidR="00000000" w:rsidDel="00000000" w:rsidP="00000000" w:rsidRDefault="00000000" w:rsidRPr="00000000" w14:paraId="000007C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color = self.get_light_color(value)</w:t>
      </w:r>
    </w:p>
    <w:p w:rsidR="00000000" w:rsidDel="00000000" w:rsidP="00000000" w:rsidRDefault="00000000" w:rsidRPr="00000000" w14:paraId="000007C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style_sheet = f"QProgressBar::chunk {{ background-color: {color}; }}"</w:t>
      </w:r>
    </w:p>
    <w:p w:rsidR="00000000" w:rsidDel="00000000" w:rsidP="00000000" w:rsidRDefault="00000000" w:rsidRPr="00000000" w14:paraId="000007C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self.light_bar.setStyleSheet(style_sheet)</w:t>
      </w:r>
    </w:p>
    <w:p w:rsidR="00000000" w:rsidDel="00000000" w:rsidP="00000000" w:rsidRDefault="00000000" w:rsidRPr="00000000" w14:paraId="000007C8">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C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get_temp_color(self, value):</w:t>
      </w:r>
    </w:p>
    <w:p w:rsidR="00000000" w:rsidDel="00000000" w:rsidP="00000000" w:rsidRDefault="00000000" w:rsidRPr="00000000" w14:paraId="000007C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value &gt; 27:</w:t>
      </w:r>
    </w:p>
    <w:p w:rsidR="00000000" w:rsidDel="00000000" w:rsidP="00000000" w:rsidRDefault="00000000" w:rsidRPr="00000000" w14:paraId="000007C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'red'</w:t>
      </w:r>
    </w:p>
    <w:p w:rsidR="00000000" w:rsidDel="00000000" w:rsidP="00000000" w:rsidRDefault="00000000" w:rsidRPr="00000000" w14:paraId="000007C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elif value &lt; 18:</w:t>
      </w:r>
    </w:p>
    <w:p w:rsidR="00000000" w:rsidDel="00000000" w:rsidP="00000000" w:rsidRDefault="00000000" w:rsidRPr="00000000" w14:paraId="000007C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'yellow'</w:t>
      </w:r>
    </w:p>
    <w:p w:rsidR="00000000" w:rsidDel="00000000" w:rsidP="00000000" w:rsidRDefault="00000000" w:rsidRPr="00000000" w14:paraId="000007C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else:</w:t>
      </w:r>
    </w:p>
    <w:p w:rsidR="00000000" w:rsidDel="00000000" w:rsidP="00000000" w:rsidRDefault="00000000" w:rsidRPr="00000000" w14:paraId="000007C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'green'</w:t>
      </w:r>
    </w:p>
    <w:p w:rsidR="00000000" w:rsidDel="00000000" w:rsidP="00000000" w:rsidRDefault="00000000" w:rsidRPr="00000000" w14:paraId="000007D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get_humi_color(self, value):</w:t>
      </w:r>
    </w:p>
    <w:p w:rsidR="00000000" w:rsidDel="00000000" w:rsidP="00000000" w:rsidRDefault="00000000" w:rsidRPr="00000000" w14:paraId="000007D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value &gt; 75:</w:t>
      </w:r>
    </w:p>
    <w:p w:rsidR="00000000" w:rsidDel="00000000" w:rsidP="00000000" w:rsidRDefault="00000000" w:rsidRPr="00000000" w14:paraId="000007D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'red'</w:t>
      </w:r>
    </w:p>
    <w:p w:rsidR="00000000" w:rsidDel="00000000" w:rsidP="00000000" w:rsidRDefault="00000000" w:rsidRPr="00000000" w14:paraId="000007D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elif value &lt; 65:</w:t>
      </w:r>
    </w:p>
    <w:p w:rsidR="00000000" w:rsidDel="00000000" w:rsidP="00000000" w:rsidRDefault="00000000" w:rsidRPr="00000000" w14:paraId="000007D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'yellow'</w:t>
      </w:r>
    </w:p>
    <w:p w:rsidR="00000000" w:rsidDel="00000000" w:rsidP="00000000" w:rsidRDefault="00000000" w:rsidRPr="00000000" w14:paraId="000007D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else:</w:t>
      </w:r>
    </w:p>
    <w:p w:rsidR="00000000" w:rsidDel="00000000" w:rsidP="00000000" w:rsidRDefault="00000000" w:rsidRPr="00000000" w14:paraId="000007D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'green'</w:t>
      </w:r>
    </w:p>
    <w:p w:rsidR="00000000" w:rsidDel="00000000" w:rsidP="00000000" w:rsidRDefault="00000000" w:rsidRPr="00000000" w14:paraId="000007D7">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D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get_soil_color(self, value):</w:t>
      </w:r>
    </w:p>
    <w:p w:rsidR="00000000" w:rsidDel="00000000" w:rsidP="00000000" w:rsidRDefault="00000000" w:rsidRPr="00000000" w14:paraId="000007D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value &gt; 85:</w:t>
      </w:r>
    </w:p>
    <w:p w:rsidR="00000000" w:rsidDel="00000000" w:rsidP="00000000" w:rsidRDefault="00000000" w:rsidRPr="00000000" w14:paraId="000007D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'red'</w:t>
      </w:r>
    </w:p>
    <w:p w:rsidR="00000000" w:rsidDel="00000000" w:rsidP="00000000" w:rsidRDefault="00000000" w:rsidRPr="00000000" w14:paraId="000007D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elif value &lt; 75:</w:t>
      </w:r>
    </w:p>
    <w:p w:rsidR="00000000" w:rsidDel="00000000" w:rsidP="00000000" w:rsidRDefault="00000000" w:rsidRPr="00000000" w14:paraId="000007D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'yellow'</w:t>
      </w:r>
    </w:p>
    <w:p w:rsidR="00000000" w:rsidDel="00000000" w:rsidP="00000000" w:rsidRDefault="00000000" w:rsidRPr="00000000" w14:paraId="000007D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else:</w:t>
      </w:r>
    </w:p>
    <w:p w:rsidR="00000000" w:rsidDel="00000000" w:rsidP="00000000" w:rsidRDefault="00000000" w:rsidRPr="00000000" w14:paraId="000007D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'green'</w:t>
      </w:r>
    </w:p>
    <w:p w:rsidR="00000000" w:rsidDel="00000000" w:rsidP="00000000" w:rsidRDefault="00000000" w:rsidRPr="00000000" w14:paraId="000007DF">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E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get_light_color(self, value):</w:t>
      </w:r>
    </w:p>
    <w:p w:rsidR="00000000" w:rsidDel="00000000" w:rsidP="00000000" w:rsidRDefault="00000000" w:rsidRPr="00000000" w14:paraId="000007E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value &gt; 70:</w:t>
      </w:r>
    </w:p>
    <w:p w:rsidR="00000000" w:rsidDel="00000000" w:rsidP="00000000" w:rsidRDefault="00000000" w:rsidRPr="00000000" w14:paraId="000007E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'red'</w:t>
      </w:r>
    </w:p>
    <w:p w:rsidR="00000000" w:rsidDel="00000000" w:rsidP="00000000" w:rsidRDefault="00000000" w:rsidRPr="00000000" w14:paraId="000007E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elif value &lt; 30:</w:t>
      </w:r>
    </w:p>
    <w:p w:rsidR="00000000" w:rsidDel="00000000" w:rsidP="00000000" w:rsidRDefault="00000000" w:rsidRPr="00000000" w14:paraId="000007E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'yellow'</w:t>
      </w:r>
    </w:p>
    <w:p w:rsidR="00000000" w:rsidDel="00000000" w:rsidP="00000000" w:rsidRDefault="00000000" w:rsidRPr="00000000" w14:paraId="000007E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else:</w:t>
      </w:r>
    </w:p>
    <w:p w:rsidR="00000000" w:rsidDel="00000000" w:rsidP="00000000" w:rsidRDefault="00000000" w:rsidRPr="00000000" w14:paraId="000007E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'green'</w:t>
      </w:r>
    </w:p>
    <w:p w:rsidR="00000000" w:rsidDel="00000000" w:rsidP="00000000" w:rsidRDefault="00000000" w:rsidRPr="00000000" w14:paraId="000007E7">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E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def exit_program(self):</w:t>
      </w:r>
    </w:p>
    <w:p w:rsidR="00000000" w:rsidDel="00000000" w:rsidP="00000000" w:rsidRDefault="00000000" w:rsidRPr="00000000" w14:paraId="000007E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sys.exit(0)</w:t>
      </w:r>
    </w:p>
    <w:p w:rsidR="00000000" w:rsidDel="00000000" w:rsidP="00000000" w:rsidRDefault="00000000" w:rsidRPr="00000000" w14:paraId="000007EA">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E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if __name__ == "__main__":</w:t>
      </w:r>
    </w:p>
    <w:p w:rsidR="00000000" w:rsidDel="00000000" w:rsidP="00000000" w:rsidRDefault="00000000" w:rsidRPr="00000000" w14:paraId="000007E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import sys</w:t>
      </w:r>
    </w:p>
    <w:p w:rsidR="00000000" w:rsidDel="00000000" w:rsidP="00000000" w:rsidRDefault="00000000" w:rsidRPr="00000000" w14:paraId="000007E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from PyQt5.QtWidgets import QApplication</w:t>
      </w:r>
    </w:p>
    <w:p w:rsidR="00000000" w:rsidDel="00000000" w:rsidP="00000000" w:rsidRDefault="00000000" w:rsidRPr="00000000" w14:paraId="000007EE">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7E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app = QApplication(sys.argv)</w:t>
      </w:r>
    </w:p>
    <w:p w:rsidR="00000000" w:rsidDel="00000000" w:rsidP="00000000" w:rsidRDefault="00000000" w:rsidRPr="00000000" w14:paraId="000007F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myWindow = MyWindow()</w:t>
      </w:r>
    </w:p>
    <w:p w:rsidR="00000000" w:rsidDel="00000000" w:rsidP="00000000" w:rsidRDefault="00000000" w:rsidRPr="00000000" w14:paraId="000007F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myWindow.show()</w:t>
      </w:r>
    </w:p>
    <w:p w:rsidR="00000000" w:rsidDel="00000000" w:rsidP="00000000" w:rsidRDefault="00000000" w:rsidRPr="00000000" w14:paraId="000007F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#myWindow.showFullScreen()</w:t>
      </w:r>
    </w:p>
    <w:p w:rsidR="00000000" w:rsidDel="00000000" w:rsidP="00000000" w:rsidRDefault="00000000" w:rsidRPr="00000000" w14:paraId="000007F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sys.exit(app.exec_())</w:t>
      </w:r>
    </w:p>
    <w:p w:rsidR="00000000" w:rsidDel="00000000" w:rsidP="00000000" w:rsidRDefault="00000000" w:rsidRPr="00000000" w14:paraId="000007F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br w:type="textWrapping"/>
      </w:r>
    </w:p>
    <w:p w:rsidR="00000000" w:rsidDel="00000000" w:rsidP="00000000" w:rsidRDefault="00000000" w:rsidRPr="00000000" w14:paraId="000007F5">
      <w:pPr>
        <w:pStyle w:val="Heading2"/>
        <w:jc w:val="left"/>
        <w:rPr/>
      </w:pPr>
      <w:bookmarkStart w:colFirst="0" w:colLast="0" w:name="_heading=h.92w9iz6p0oq9" w:id="26"/>
      <w:bookmarkEnd w:id="26"/>
      <w:r w:rsidDel="00000000" w:rsidR="00000000" w:rsidRPr="00000000">
        <w:br w:type="page"/>
      </w:r>
      <w:r w:rsidDel="00000000" w:rsidR="00000000" w:rsidRPr="00000000">
        <w:rPr>
          <w:rtl w:val="0"/>
        </w:rPr>
        <w:t xml:space="preserve">7-5. 대쉬보드1(성장과정, 녹색비율, 센서값 그래프)</w:t>
      </w:r>
    </w:p>
    <w:p w:rsidR="00000000" w:rsidDel="00000000" w:rsidP="00000000" w:rsidRDefault="00000000" w:rsidRPr="00000000" w14:paraId="000007F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camtest1.py</w:t>
      </w:r>
    </w:p>
    <w:p w:rsidR="00000000" w:rsidDel="00000000" w:rsidP="00000000" w:rsidRDefault="00000000" w:rsidRPr="00000000" w14:paraId="000007F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from flask import Flask, render_template, Response, request, redirect, url_for, jsonify</w:t>
      </w:r>
    </w:p>
    <w:p w:rsidR="00000000" w:rsidDel="00000000" w:rsidP="00000000" w:rsidRDefault="00000000" w:rsidRPr="00000000" w14:paraId="000007F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import cv2</w:t>
      </w:r>
    </w:p>
    <w:p w:rsidR="00000000" w:rsidDel="00000000" w:rsidP="00000000" w:rsidRDefault="00000000" w:rsidRPr="00000000" w14:paraId="000007F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import os</w:t>
      </w:r>
    </w:p>
    <w:p w:rsidR="00000000" w:rsidDel="00000000" w:rsidP="00000000" w:rsidRDefault="00000000" w:rsidRPr="00000000" w14:paraId="000007F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from datetime import datetime, timedelta</w:t>
      </w:r>
    </w:p>
    <w:p w:rsidR="00000000" w:rsidDel="00000000" w:rsidP="00000000" w:rsidRDefault="00000000" w:rsidRPr="00000000" w14:paraId="000007F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import mysql.connector</w:t>
      </w:r>
    </w:p>
    <w:p w:rsidR="00000000" w:rsidDel="00000000" w:rsidP="00000000" w:rsidRDefault="00000000" w:rsidRPr="00000000" w14:paraId="000007F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import numpy as np</w:t>
      </w:r>
    </w:p>
    <w:p w:rsidR="00000000" w:rsidDel="00000000" w:rsidP="00000000" w:rsidRDefault="00000000" w:rsidRPr="00000000" w14:paraId="000007F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import threading</w:t>
      </w:r>
    </w:p>
    <w:p w:rsidR="00000000" w:rsidDel="00000000" w:rsidP="00000000" w:rsidRDefault="00000000" w:rsidRPr="00000000" w14:paraId="000007F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import time</w:t>
      </w:r>
    </w:p>
    <w:p w:rsidR="00000000" w:rsidDel="00000000" w:rsidP="00000000" w:rsidRDefault="00000000" w:rsidRPr="00000000" w14:paraId="000007FF">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0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app = Flask(__name__,static_folder='static')</w:t>
      </w:r>
    </w:p>
    <w:p w:rsidR="00000000" w:rsidDel="00000000" w:rsidP="00000000" w:rsidRDefault="00000000" w:rsidRPr="00000000" w14:paraId="0000080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camera = cv2.VideoCapture(0)</w:t>
      </w:r>
    </w:p>
    <w:p w:rsidR="00000000" w:rsidDel="00000000" w:rsidP="00000000" w:rsidRDefault="00000000" w:rsidRPr="00000000" w14:paraId="0000080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images_folder = "static/timelapse/images"</w:t>
      </w:r>
    </w:p>
    <w:p w:rsidR="00000000" w:rsidDel="00000000" w:rsidP="00000000" w:rsidRDefault="00000000" w:rsidRPr="00000000" w14:paraId="0000080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videos_folder = "static/timelapse/videos"</w:t>
      </w:r>
    </w:p>
    <w:p w:rsidR="00000000" w:rsidDel="00000000" w:rsidP="00000000" w:rsidRDefault="00000000" w:rsidRPr="00000000" w14:paraId="00000804">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0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MySQL 연결 설정</w:t>
      </w:r>
    </w:p>
    <w:p w:rsidR="00000000" w:rsidDel="00000000" w:rsidP="00000000" w:rsidRDefault="00000000" w:rsidRPr="00000000" w14:paraId="0000080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mydb = mysql.connector.connect(</w:t>
      </w:r>
    </w:p>
    <w:p w:rsidR="00000000" w:rsidDel="00000000" w:rsidP="00000000" w:rsidRDefault="00000000" w:rsidRPr="00000000" w14:paraId="0000080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host="localhost",</w:t>
      </w:r>
    </w:p>
    <w:p w:rsidR="00000000" w:rsidDel="00000000" w:rsidP="00000000" w:rsidRDefault="00000000" w:rsidRPr="00000000" w14:paraId="0000080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user="root",</w:t>
      </w:r>
    </w:p>
    <w:p w:rsidR="00000000" w:rsidDel="00000000" w:rsidP="00000000" w:rsidRDefault="00000000" w:rsidRPr="00000000" w14:paraId="0000080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password="1111",</w:t>
      </w:r>
    </w:p>
    <w:p w:rsidR="00000000" w:rsidDel="00000000" w:rsidP="00000000" w:rsidRDefault="00000000" w:rsidRPr="00000000" w14:paraId="0000080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database="flask_login_demo"</w:t>
      </w:r>
    </w:p>
    <w:p w:rsidR="00000000" w:rsidDel="00000000" w:rsidP="00000000" w:rsidRDefault="00000000" w:rsidRPr="00000000" w14:paraId="0000080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w:t>
      </w:r>
    </w:p>
    <w:p w:rsidR="00000000" w:rsidDel="00000000" w:rsidP="00000000" w:rsidRDefault="00000000" w:rsidRPr="00000000" w14:paraId="0000080C">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0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generate_video():</w:t>
      </w:r>
    </w:p>
    <w:p w:rsidR="00000000" w:rsidDel="00000000" w:rsidP="00000000" w:rsidRDefault="00000000" w:rsidRPr="00000000" w14:paraId="0000080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새로운 비디오 파일을 생성할 경로 설정</w:t>
      </w:r>
    </w:p>
    <w:p w:rsidR="00000000" w:rsidDel="00000000" w:rsidP="00000000" w:rsidRDefault="00000000" w:rsidRPr="00000000" w14:paraId="0000080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video_path = os.path.join(videos_folder, datetime.now().strftime("%Y%m%d") + ".mp4")</w:t>
      </w:r>
    </w:p>
    <w:p w:rsidR="00000000" w:rsidDel="00000000" w:rsidP="00000000" w:rsidRDefault="00000000" w:rsidRPr="00000000" w14:paraId="00000810">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1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비디오 파일 생성을 위한 VideoWriter 초기화</w:t>
      </w:r>
    </w:p>
    <w:p w:rsidR="00000000" w:rsidDel="00000000" w:rsidP="00000000" w:rsidRDefault="00000000" w:rsidRPr="00000000" w14:paraId="0000081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fourcc = cv2.VideoWriter_fourcc(*'mp4v')</w:t>
      </w:r>
    </w:p>
    <w:p w:rsidR="00000000" w:rsidDel="00000000" w:rsidP="00000000" w:rsidRDefault="00000000" w:rsidRPr="00000000" w14:paraId="0000081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out = cv2.VideoWriter(video_path, fourcc, 20.0, (640, 480))</w:t>
      </w:r>
    </w:p>
    <w:p w:rsidR="00000000" w:rsidDel="00000000" w:rsidP="00000000" w:rsidRDefault="00000000" w:rsidRPr="00000000" w14:paraId="00000814">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1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이미지 파일을 프레임으로 추가하여 비디오 생성</w:t>
      </w:r>
    </w:p>
    <w:p w:rsidR="00000000" w:rsidDel="00000000" w:rsidP="00000000" w:rsidRDefault="00000000" w:rsidRPr="00000000" w14:paraId="0000081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image_files = sorted(os.listdir(images_folder))</w:t>
      </w:r>
    </w:p>
    <w:p w:rsidR="00000000" w:rsidDel="00000000" w:rsidP="00000000" w:rsidRDefault="00000000" w:rsidRPr="00000000" w14:paraId="0000081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for image_file in image_files:</w:t>
      </w:r>
    </w:p>
    <w:p w:rsidR="00000000" w:rsidDel="00000000" w:rsidP="00000000" w:rsidRDefault="00000000" w:rsidRPr="00000000" w14:paraId="0000081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image_path = os.path.join(images_folder, image_file)</w:t>
      </w:r>
    </w:p>
    <w:p w:rsidR="00000000" w:rsidDel="00000000" w:rsidP="00000000" w:rsidRDefault="00000000" w:rsidRPr="00000000" w14:paraId="0000081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frame = cv2.imread(image_path)</w:t>
      </w:r>
    </w:p>
    <w:p w:rsidR="00000000" w:rsidDel="00000000" w:rsidP="00000000" w:rsidRDefault="00000000" w:rsidRPr="00000000" w14:paraId="0000081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out.write(frame)</w:t>
      </w:r>
    </w:p>
    <w:p w:rsidR="00000000" w:rsidDel="00000000" w:rsidP="00000000" w:rsidRDefault="00000000" w:rsidRPr="00000000" w14:paraId="0000081B">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1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비디오 생성 완료 후 VideoWriter 객체 해제</w:t>
      </w:r>
    </w:p>
    <w:p w:rsidR="00000000" w:rsidDel="00000000" w:rsidP="00000000" w:rsidRDefault="00000000" w:rsidRPr="00000000" w14:paraId="0000081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out.release()</w:t>
      </w:r>
    </w:p>
    <w:p w:rsidR="00000000" w:rsidDel="00000000" w:rsidP="00000000" w:rsidRDefault="00000000" w:rsidRPr="00000000" w14:paraId="0000081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video_path</w:t>
      </w:r>
    </w:p>
    <w:p w:rsidR="00000000" w:rsidDel="00000000" w:rsidP="00000000" w:rsidRDefault="00000000" w:rsidRPr="00000000" w14:paraId="0000081F">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2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generate_frames():</w:t>
      </w:r>
    </w:p>
    <w:p w:rsidR="00000000" w:rsidDel="00000000" w:rsidP="00000000" w:rsidRDefault="00000000" w:rsidRPr="00000000" w14:paraId="0000082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while True:</w:t>
      </w:r>
    </w:p>
    <w:p w:rsidR="00000000" w:rsidDel="00000000" w:rsidP="00000000" w:rsidRDefault="00000000" w:rsidRPr="00000000" w14:paraId="0000082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success, frame = camera.read()</w:t>
      </w:r>
    </w:p>
    <w:p w:rsidR="00000000" w:rsidDel="00000000" w:rsidP="00000000" w:rsidRDefault="00000000" w:rsidRPr="00000000" w14:paraId="0000082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not success:</w:t>
      </w:r>
    </w:p>
    <w:p w:rsidR="00000000" w:rsidDel="00000000" w:rsidP="00000000" w:rsidRDefault="00000000" w:rsidRPr="00000000" w14:paraId="0000082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break</w:t>
      </w:r>
    </w:p>
    <w:p w:rsidR="00000000" w:rsidDel="00000000" w:rsidP="00000000" w:rsidRDefault="00000000" w:rsidRPr="00000000" w14:paraId="0000082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else:</w:t>
      </w:r>
    </w:p>
    <w:p w:rsidR="00000000" w:rsidDel="00000000" w:rsidP="00000000" w:rsidRDefault="00000000" w:rsidRPr="00000000" w14:paraId="0000082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Resize frame to 400x300</w:t>
      </w:r>
    </w:p>
    <w:p w:rsidR="00000000" w:rsidDel="00000000" w:rsidP="00000000" w:rsidRDefault="00000000" w:rsidRPr="00000000" w14:paraId="0000082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frame = cv2.resize(frame, (400, 300))</w:t>
      </w:r>
    </w:p>
    <w:p w:rsidR="00000000" w:rsidDel="00000000" w:rsidP="00000000" w:rsidRDefault="00000000" w:rsidRPr="00000000" w14:paraId="0000082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 buffer = cv2.imencode('.jpg', frame)</w:t>
      </w:r>
    </w:p>
    <w:p w:rsidR="00000000" w:rsidDel="00000000" w:rsidP="00000000" w:rsidRDefault="00000000" w:rsidRPr="00000000" w14:paraId="0000082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frame = buffer.tobytes()</w:t>
      </w:r>
    </w:p>
    <w:p w:rsidR="00000000" w:rsidDel="00000000" w:rsidP="00000000" w:rsidRDefault="00000000" w:rsidRPr="00000000" w14:paraId="0000082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yield (b'--frame\r\n'</w:t>
      </w:r>
    </w:p>
    <w:p w:rsidR="00000000" w:rsidDel="00000000" w:rsidP="00000000" w:rsidRDefault="00000000" w:rsidRPr="00000000" w14:paraId="0000082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b'Content-Type: image/jpeg\r\n\r\n' + frame + b'\r\n')</w:t>
      </w:r>
    </w:p>
    <w:p w:rsidR="00000000" w:rsidDel="00000000" w:rsidP="00000000" w:rsidRDefault="00000000" w:rsidRPr="00000000" w14:paraId="0000082C">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2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capture_image():</w:t>
      </w:r>
    </w:p>
    <w:p w:rsidR="00000000" w:rsidDel="00000000" w:rsidP="00000000" w:rsidRDefault="00000000" w:rsidRPr="00000000" w14:paraId="0000082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success, frame = camera.read()</w:t>
      </w:r>
    </w:p>
    <w:p w:rsidR="00000000" w:rsidDel="00000000" w:rsidP="00000000" w:rsidRDefault="00000000" w:rsidRPr="00000000" w14:paraId="0000082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success:</w:t>
      </w:r>
    </w:p>
    <w:p w:rsidR="00000000" w:rsidDel="00000000" w:rsidP="00000000" w:rsidRDefault="00000000" w:rsidRPr="00000000" w14:paraId="0000083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now = datetime.now()</w:t>
      </w:r>
    </w:p>
    <w:p w:rsidR="00000000" w:rsidDel="00000000" w:rsidP="00000000" w:rsidRDefault="00000000" w:rsidRPr="00000000" w14:paraId="0000083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timestamp = now.strftime("%Y%m%d%H%M%S")</w:t>
      </w:r>
    </w:p>
    <w:p w:rsidR="00000000" w:rsidDel="00000000" w:rsidP="00000000" w:rsidRDefault="00000000" w:rsidRPr="00000000" w14:paraId="0000083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filename = os.path.join(images_folder, f"{timestamp}.jpg")</w:t>
      </w:r>
    </w:p>
    <w:p w:rsidR="00000000" w:rsidDel="00000000" w:rsidP="00000000" w:rsidRDefault="00000000" w:rsidRPr="00000000" w14:paraId="0000083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cv2.imwrite(filename, frame)</w:t>
      </w:r>
    </w:p>
    <w:p w:rsidR="00000000" w:rsidDel="00000000" w:rsidP="00000000" w:rsidRDefault="00000000" w:rsidRPr="00000000" w14:paraId="00000834">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3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capture_timelapse_image():</w:t>
      </w:r>
    </w:p>
    <w:p w:rsidR="00000000" w:rsidDel="00000000" w:rsidP="00000000" w:rsidRDefault="00000000" w:rsidRPr="00000000" w14:paraId="0000083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threshold_image_count = 20  # 이미지 수 임계값 설정</w:t>
      </w:r>
    </w:p>
    <w:p w:rsidR="00000000" w:rsidDel="00000000" w:rsidP="00000000" w:rsidRDefault="00000000" w:rsidRPr="00000000" w14:paraId="0000083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captured_image_count = 0  # 이미지 카운터 초기화</w:t>
      </w:r>
    </w:p>
    <w:p w:rsidR="00000000" w:rsidDel="00000000" w:rsidP="00000000" w:rsidRDefault="00000000" w:rsidRPr="00000000" w14:paraId="00000838">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3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while True:</w:t>
      </w:r>
    </w:p>
    <w:p w:rsidR="00000000" w:rsidDel="00000000" w:rsidP="00000000" w:rsidRDefault="00000000" w:rsidRPr="00000000" w14:paraId="0000083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now = datetime.now()</w:t>
      </w:r>
    </w:p>
    <w:p w:rsidR="00000000" w:rsidDel="00000000" w:rsidP="00000000" w:rsidRDefault="00000000" w:rsidRPr="00000000" w14:paraId="0000083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timestamp = now.strftime("%Y%m%d%H%M%S")</w:t>
      </w:r>
    </w:p>
    <w:p w:rsidR="00000000" w:rsidDel="00000000" w:rsidP="00000000" w:rsidRDefault="00000000" w:rsidRPr="00000000" w14:paraId="0000083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 frame = camera.read()</w:t>
      </w:r>
    </w:p>
    <w:p w:rsidR="00000000" w:rsidDel="00000000" w:rsidP="00000000" w:rsidRDefault="00000000" w:rsidRPr="00000000" w14:paraId="0000083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ret:</w:t>
      </w:r>
    </w:p>
    <w:p w:rsidR="00000000" w:rsidDel="00000000" w:rsidP="00000000" w:rsidRDefault="00000000" w:rsidRPr="00000000" w14:paraId="0000083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filename = os.path.join(images_folder, f"{timestamp}.jpg")</w:t>
      </w:r>
    </w:p>
    <w:p w:rsidR="00000000" w:rsidDel="00000000" w:rsidP="00000000" w:rsidRDefault="00000000" w:rsidRPr="00000000" w14:paraId="0000083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cv2.imwrite(filename, frame)</w:t>
      </w:r>
    </w:p>
    <w:p w:rsidR="00000000" w:rsidDel="00000000" w:rsidP="00000000" w:rsidRDefault="00000000" w:rsidRPr="00000000" w14:paraId="0000084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captured_image_count += 1</w:t>
      </w:r>
    </w:p>
    <w:p w:rsidR="00000000" w:rsidDel="00000000" w:rsidP="00000000" w:rsidRDefault="00000000" w:rsidRPr="00000000" w14:paraId="0000084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print(f"Captured image: {filename}")</w:t>
      </w:r>
    </w:p>
    <w:p w:rsidR="00000000" w:rsidDel="00000000" w:rsidP="00000000" w:rsidRDefault="00000000" w:rsidRPr="00000000" w14:paraId="00000842">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4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이미지 수가 threshold_image_count를 초과하면 MP4 생성</w:t>
      </w:r>
    </w:p>
    <w:p w:rsidR="00000000" w:rsidDel="00000000" w:rsidP="00000000" w:rsidRDefault="00000000" w:rsidRPr="00000000" w14:paraId="0000084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captured_image_count &gt; threshold_image_count:</w:t>
      </w:r>
    </w:p>
    <w:p w:rsidR="00000000" w:rsidDel="00000000" w:rsidP="00000000" w:rsidRDefault="00000000" w:rsidRPr="00000000" w14:paraId="0000084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video_path = generate_video()</w:t>
      </w:r>
    </w:p>
    <w:p w:rsidR="00000000" w:rsidDel="00000000" w:rsidP="00000000" w:rsidRDefault="00000000" w:rsidRPr="00000000" w14:paraId="0000084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print(f"Generated video: {video_path}")</w:t>
      </w:r>
    </w:p>
    <w:p w:rsidR="00000000" w:rsidDel="00000000" w:rsidP="00000000" w:rsidRDefault="00000000" w:rsidRPr="00000000" w14:paraId="0000084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captured_image_count = 0  # 이미지 카운터 초기화</w:t>
      </w:r>
    </w:p>
    <w:p w:rsidR="00000000" w:rsidDel="00000000" w:rsidP="00000000" w:rsidRDefault="00000000" w:rsidRPr="00000000" w14:paraId="00000848">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4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1분마다 캡쳐</w:t>
      </w:r>
    </w:p>
    <w:p w:rsidR="00000000" w:rsidDel="00000000" w:rsidP="00000000" w:rsidRDefault="00000000" w:rsidRPr="00000000" w14:paraId="0000084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next_capture_time = now.replace(second=0) + timedelta(minutes=1)</w:t>
      </w:r>
    </w:p>
    <w:p w:rsidR="00000000" w:rsidDel="00000000" w:rsidP="00000000" w:rsidRDefault="00000000" w:rsidRPr="00000000" w14:paraId="0000084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delay = (next_capture_time - datetime.now()).total_seconds()</w:t>
      </w:r>
    </w:p>
    <w:p w:rsidR="00000000" w:rsidDel="00000000" w:rsidP="00000000" w:rsidRDefault="00000000" w:rsidRPr="00000000" w14:paraId="0000084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time.sleep(max(0, delay))</w:t>
      </w:r>
    </w:p>
    <w:p w:rsidR="00000000" w:rsidDel="00000000" w:rsidP="00000000" w:rsidRDefault="00000000" w:rsidRPr="00000000" w14:paraId="0000084D">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4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start_capture_thread():</w:t>
      </w:r>
    </w:p>
    <w:p w:rsidR="00000000" w:rsidDel="00000000" w:rsidP="00000000" w:rsidRDefault="00000000" w:rsidRPr="00000000" w14:paraId="0000084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thread = threading.Thread(target=capture_timelapse_image)</w:t>
      </w:r>
    </w:p>
    <w:p w:rsidR="00000000" w:rsidDel="00000000" w:rsidP="00000000" w:rsidRDefault="00000000" w:rsidRPr="00000000" w14:paraId="0000085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thread.daemon = True</w:t>
      </w:r>
    </w:p>
    <w:p w:rsidR="00000000" w:rsidDel="00000000" w:rsidP="00000000" w:rsidRDefault="00000000" w:rsidRPr="00000000" w14:paraId="0000085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thread.start()</w:t>
      </w:r>
    </w:p>
    <w:p w:rsidR="00000000" w:rsidDel="00000000" w:rsidP="00000000" w:rsidRDefault="00000000" w:rsidRPr="00000000" w14:paraId="00000852">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5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find_latest_images(start_date, end_date):</w:t>
      </w:r>
    </w:p>
    <w:p w:rsidR="00000000" w:rsidDel="00000000" w:rsidP="00000000" w:rsidRDefault="00000000" w:rsidRPr="00000000" w14:paraId="0000085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latest_images = {}</w:t>
      </w:r>
    </w:p>
    <w:p w:rsidR="00000000" w:rsidDel="00000000" w:rsidP="00000000" w:rsidRDefault="00000000" w:rsidRPr="00000000" w14:paraId="0000085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current_date = start_date</w:t>
      </w:r>
    </w:p>
    <w:p w:rsidR="00000000" w:rsidDel="00000000" w:rsidP="00000000" w:rsidRDefault="00000000" w:rsidRPr="00000000" w14:paraId="0000085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while current_date &lt;= end_date:</w:t>
      </w:r>
    </w:p>
    <w:p w:rsidR="00000000" w:rsidDel="00000000" w:rsidP="00000000" w:rsidRDefault="00000000" w:rsidRPr="00000000" w14:paraId="0000085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Format the current date</w:t>
      </w:r>
    </w:p>
    <w:p w:rsidR="00000000" w:rsidDel="00000000" w:rsidP="00000000" w:rsidRDefault="00000000" w:rsidRPr="00000000" w14:paraId="0000085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current_date_str = current_date.strftime("%Y%m%d")</w:t>
      </w:r>
    </w:p>
    <w:p w:rsidR="00000000" w:rsidDel="00000000" w:rsidP="00000000" w:rsidRDefault="00000000" w:rsidRPr="00000000" w14:paraId="0000085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Find images for the current date</w:t>
      </w:r>
    </w:p>
    <w:p w:rsidR="00000000" w:rsidDel="00000000" w:rsidP="00000000" w:rsidRDefault="00000000" w:rsidRPr="00000000" w14:paraId="0000085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images_for_date = [filename for filename in os.listdir(images_folder) if filename.startswith(current_date_str)]</w:t>
      </w:r>
    </w:p>
    <w:p w:rsidR="00000000" w:rsidDel="00000000" w:rsidP="00000000" w:rsidRDefault="00000000" w:rsidRPr="00000000" w14:paraId="0000085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images_for_date:</w:t>
      </w:r>
    </w:p>
    <w:p w:rsidR="00000000" w:rsidDel="00000000" w:rsidP="00000000" w:rsidRDefault="00000000" w:rsidRPr="00000000" w14:paraId="0000085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Sort images by creation time and get the latest one</w:t>
      </w:r>
    </w:p>
    <w:p w:rsidR="00000000" w:rsidDel="00000000" w:rsidP="00000000" w:rsidRDefault="00000000" w:rsidRPr="00000000" w14:paraId="0000085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latest_image = max(images_for_date, key=lambda x: os.path.getctime(os.path.join(images_folder, x)))</w:t>
      </w:r>
    </w:p>
    <w:p w:rsidR="00000000" w:rsidDel="00000000" w:rsidP="00000000" w:rsidRDefault="00000000" w:rsidRPr="00000000" w14:paraId="0000085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latest_images[current_date_str] = os.path.join(images_folder, latest_image)</w:t>
      </w:r>
    </w:p>
    <w:p w:rsidR="00000000" w:rsidDel="00000000" w:rsidP="00000000" w:rsidRDefault="00000000" w:rsidRPr="00000000" w14:paraId="0000085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Move to the next date</w:t>
      </w:r>
    </w:p>
    <w:p w:rsidR="00000000" w:rsidDel="00000000" w:rsidP="00000000" w:rsidRDefault="00000000" w:rsidRPr="00000000" w14:paraId="0000086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current_date += timedelta(days=1)</w:t>
      </w:r>
    </w:p>
    <w:p w:rsidR="00000000" w:rsidDel="00000000" w:rsidP="00000000" w:rsidRDefault="00000000" w:rsidRPr="00000000" w14:paraId="0000086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latest_images</w:t>
      </w:r>
    </w:p>
    <w:p w:rsidR="00000000" w:rsidDel="00000000" w:rsidP="00000000" w:rsidRDefault="00000000" w:rsidRPr="00000000" w14:paraId="00000862">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6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@app.route('/')</w:t>
      </w:r>
    </w:p>
    <w:p w:rsidR="00000000" w:rsidDel="00000000" w:rsidP="00000000" w:rsidRDefault="00000000" w:rsidRPr="00000000" w14:paraId="0000086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index():</w:t>
      </w:r>
    </w:p>
    <w:p w:rsidR="00000000" w:rsidDel="00000000" w:rsidP="00000000" w:rsidRDefault="00000000" w:rsidRPr="00000000" w14:paraId="0000086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latest_image_path = None</w:t>
      </w:r>
    </w:p>
    <w:p w:rsidR="00000000" w:rsidDel="00000000" w:rsidP="00000000" w:rsidRDefault="00000000" w:rsidRPr="00000000" w14:paraId="0000086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len(os.listdir(images_folder)) &gt; 0:</w:t>
      </w:r>
    </w:p>
    <w:p w:rsidR="00000000" w:rsidDel="00000000" w:rsidP="00000000" w:rsidRDefault="00000000" w:rsidRPr="00000000" w14:paraId="0000086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latest_image_path = max([os.path.join(images_folder, f) for f in os.listdir(images_folder)], key=os.path.getctime)</w:t>
      </w:r>
    </w:p>
    <w:p w:rsidR="00000000" w:rsidDel="00000000" w:rsidP="00000000" w:rsidRDefault="00000000" w:rsidRPr="00000000" w14:paraId="0000086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render_template('camtest1.html', latest_image=latest_image_path)</w:t>
      </w:r>
    </w:p>
    <w:p w:rsidR="00000000" w:rsidDel="00000000" w:rsidP="00000000" w:rsidRDefault="00000000" w:rsidRPr="00000000" w14:paraId="00000869">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6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@app.route('/stream')</w:t>
      </w:r>
    </w:p>
    <w:p w:rsidR="00000000" w:rsidDel="00000000" w:rsidP="00000000" w:rsidRDefault="00000000" w:rsidRPr="00000000" w14:paraId="0000086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video_feed():</w:t>
      </w:r>
    </w:p>
    <w:p w:rsidR="00000000" w:rsidDel="00000000" w:rsidP="00000000" w:rsidRDefault="00000000" w:rsidRPr="00000000" w14:paraId="0000086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Response(generate_frames(), mimetype='multipart/x-mixed-replace; boundary=frame')</w:t>
      </w:r>
    </w:p>
    <w:p w:rsidR="00000000" w:rsidDel="00000000" w:rsidP="00000000" w:rsidRDefault="00000000" w:rsidRPr="00000000" w14:paraId="0000086D">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6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@app.route('/capture', methods=['POST'])</w:t>
      </w:r>
    </w:p>
    <w:p w:rsidR="00000000" w:rsidDel="00000000" w:rsidP="00000000" w:rsidRDefault="00000000" w:rsidRPr="00000000" w14:paraId="0000086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capture():</w:t>
      </w:r>
    </w:p>
    <w:p w:rsidR="00000000" w:rsidDel="00000000" w:rsidP="00000000" w:rsidRDefault="00000000" w:rsidRPr="00000000" w14:paraId="0000087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capture_image()</w:t>
      </w:r>
    </w:p>
    <w:p w:rsidR="00000000" w:rsidDel="00000000" w:rsidP="00000000" w:rsidRDefault="00000000" w:rsidRPr="00000000" w14:paraId="0000087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redirect(url_for('index'))</w:t>
      </w:r>
    </w:p>
    <w:p w:rsidR="00000000" w:rsidDel="00000000" w:rsidP="00000000" w:rsidRDefault="00000000" w:rsidRPr="00000000" w14:paraId="00000872">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7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@app.route('/search')</w:t>
      </w:r>
    </w:p>
    <w:p w:rsidR="00000000" w:rsidDel="00000000" w:rsidP="00000000" w:rsidRDefault="00000000" w:rsidRPr="00000000" w14:paraId="0000087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search_images():</w:t>
      </w:r>
    </w:p>
    <w:p w:rsidR="00000000" w:rsidDel="00000000" w:rsidP="00000000" w:rsidRDefault="00000000" w:rsidRPr="00000000" w14:paraId="0000087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try:</w:t>
      </w:r>
    </w:p>
    <w:p w:rsidR="00000000" w:rsidDel="00000000" w:rsidP="00000000" w:rsidRDefault="00000000" w:rsidRPr="00000000" w14:paraId="0000087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start_date = datetime.strptime(request.args.get('startDate'), "%Y-%m-%d")</w:t>
      </w:r>
    </w:p>
    <w:p w:rsidR="00000000" w:rsidDel="00000000" w:rsidP="00000000" w:rsidRDefault="00000000" w:rsidRPr="00000000" w14:paraId="0000087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end_date = datetime.strptime(request.args.get('endDate'), "%Y-%m-%d")</w:t>
      </w:r>
    </w:p>
    <w:p w:rsidR="00000000" w:rsidDel="00000000" w:rsidP="00000000" w:rsidRDefault="00000000" w:rsidRPr="00000000" w14:paraId="0000087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87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Find the latest image for the start date</w:t>
      </w:r>
    </w:p>
    <w:p w:rsidR="00000000" w:rsidDel="00000000" w:rsidP="00000000" w:rsidRDefault="00000000" w:rsidRPr="00000000" w14:paraId="0000087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start_date_str = start_date.strftime("%Y%m%d")</w:t>
      </w:r>
    </w:p>
    <w:p w:rsidR="00000000" w:rsidDel="00000000" w:rsidP="00000000" w:rsidRDefault="00000000" w:rsidRPr="00000000" w14:paraId="0000087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start_images = [filename for filename in os.listdir(images_folder) if filename.startswith(start_date_str)]</w:t>
      </w:r>
    </w:p>
    <w:p w:rsidR="00000000" w:rsidDel="00000000" w:rsidP="00000000" w:rsidRDefault="00000000" w:rsidRPr="00000000" w14:paraId="0000087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start_images:</w:t>
      </w:r>
    </w:p>
    <w:p w:rsidR="00000000" w:rsidDel="00000000" w:rsidP="00000000" w:rsidRDefault="00000000" w:rsidRPr="00000000" w14:paraId="0000087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start_image_path = os.path.join(images_folder, max(start_images, key=lambda x: os.path.getctime(os.path.join(images_folder, x))))</w:t>
      </w:r>
    </w:p>
    <w:p w:rsidR="00000000" w:rsidDel="00000000" w:rsidP="00000000" w:rsidRDefault="00000000" w:rsidRPr="00000000" w14:paraId="0000087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start_image_filename = os.path.basename(start_image_path)</w:t>
      </w:r>
    </w:p>
    <w:p w:rsidR="00000000" w:rsidDel="00000000" w:rsidP="00000000" w:rsidRDefault="00000000" w:rsidRPr="00000000" w14:paraId="0000087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start_image = cv2.imread(start_image_path)</w:t>
      </w:r>
    </w:p>
    <w:p w:rsidR="00000000" w:rsidDel="00000000" w:rsidP="00000000" w:rsidRDefault="00000000" w:rsidRPr="00000000" w14:paraId="0000088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start_green_pixels = np.sum((start_image[:,:,1] &gt; 100) &amp; (start_image[:,:,0] &lt; 100) &amp; (start_image[:,:,2] &lt; 100))</w:t>
      </w:r>
    </w:p>
    <w:p w:rsidR="00000000" w:rsidDel="00000000" w:rsidP="00000000" w:rsidRDefault="00000000" w:rsidRPr="00000000" w14:paraId="0000088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start_total_pixels = start_image.shape[0] * start_image.shape[1]</w:t>
      </w:r>
    </w:p>
    <w:p w:rsidR="00000000" w:rsidDel="00000000" w:rsidP="00000000" w:rsidRDefault="00000000" w:rsidRPr="00000000" w14:paraId="0000088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start_green_percentage = (start_green_pixels / start_total_pixels) * 100</w:t>
      </w:r>
    </w:p>
    <w:p w:rsidR="00000000" w:rsidDel="00000000" w:rsidP="00000000" w:rsidRDefault="00000000" w:rsidRPr="00000000" w14:paraId="0000088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88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Find the latest image for the end date</w:t>
      </w:r>
    </w:p>
    <w:p w:rsidR="00000000" w:rsidDel="00000000" w:rsidP="00000000" w:rsidRDefault="00000000" w:rsidRPr="00000000" w14:paraId="0000088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end_date_str = end_date.strftime("%Y%m%d")</w:t>
      </w:r>
    </w:p>
    <w:p w:rsidR="00000000" w:rsidDel="00000000" w:rsidP="00000000" w:rsidRDefault="00000000" w:rsidRPr="00000000" w14:paraId="0000088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end_images = [filename for filename in os.listdir(images_folder) if filename.startswith(end_date_str)]</w:t>
      </w:r>
    </w:p>
    <w:p w:rsidR="00000000" w:rsidDel="00000000" w:rsidP="00000000" w:rsidRDefault="00000000" w:rsidRPr="00000000" w14:paraId="0000088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end_images:</w:t>
      </w:r>
    </w:p>
    <w:p w:rsidR="00000000" w:rsidDel="00000000" w:rsidP="00000000" w:rsidRDefault="00000000" w:rsidRPr="00000000" w14:paraId="0000088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end_image_path = os.path.join(images_folder, max(end_images, key=lambda x: os.path.getctime(os.path.join(images_folder, x))))</w:t>
      </w:r>
    </w:p>
    <w:p w:rsidR="00000000" w:rsidDel="00000000" w:rsidP="00000000" w:rsidRDefault="00000000" w:rsidRPr="00000000" w14:paraId="0000088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end_image_filename = os.path.basename(end_image_path)</w:t>
      </w:r>
    </w:p>
    <w:p w:rsidR="00000000" w:rsidDel="00000000" w:rsidP="00000000" w:rsidRDefault="00000000" w:rsidRPr="00000000" w14:paraId="0000088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end_image = cv2.imread(end_image_path)</w:t>
      </w:r>
    </w:p>
    <w:p w:rsidR="00000000" w:rsidDel="00000000" w:rsidP="00000000" w:rsidRDefault="00000000" w:rsidRPr="00000000" w14:paraId="0000088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end_green_pixels = np.sum((end_image[:,:,1] &gt; 100) &amp; (end_image[:,:,0] &lt; 100) &amp; (end_image[:,:,2] &lt; 100))</w:t>
      </w:r>
    </w:p>
    <w:p w:rsidR="00000000" w:rsidDel="00000000" w:rsidP="00000000" w:rsidRDefault="00000000" w:rsidRPr="00000000" w14:paraId="0000088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end_total_pixels = end_image.shape[0] * end_image.shape[1]</w:t>
      </w:r>
    </w:p>
    <w:p w:rsidR="00000000" w:rsidDel="00000000" w:rsidP="00000000" w:rsidRDefault="00000000" w:rsidRPr="00000000" w14:paraId="0000088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end_green_percentage = (end_green_pixels / end_total_pixels) * 100</w:t>
      </w:r>
    </w:p>
    <w:p w:rsidR="00000000" w:rsidDel="00000000" w:rsidP="00000000" w:rsidRDefault="00000000" w:rsidRPr="00000000" w14:paraId="0000088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88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Render the images as HTML with fixed size 400x300</w:t>
      </w:r>
    </w:p>
    <w:p w:rsidR="00000000" w:rsidDel="00000000" w:rsidP="00000000" w:rsidRDefault="00000000" w:rsidRPr="00000000" w14:paraId="0000089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images_html = ''</w:t>
      </w:r>
    </w:p>
    <w:p w:rsidR="00000000" w:rsidDel="00000000" w:rsidP="00000000" w:rsidRDefault="00000000" w:rsidRPr="00000000" w14:paraId="0000089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start_images:</w:t>
      </w:r>
    </w:p>
    <w:p w:rsidR="00000000" w:rsidDel="00000000" w:rsidP="00000000" w:rsidRDefault="00000000" w:rsidRPr="00000000" w14:paraId="0000089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images_html += f'&lt;div&gt;&lt;img src="{start_image_path}" width="400" height="300" alt="Latest Image"&gt;' \</w:t>
      </w:r>
    </w:p>
    <w:p w:rsidR="00000000" w:rsidDel="00000000" w:rsidP="00000000" w:rsidRDefault="00000000" w:rsidRPr="00000000" w14:paraId="0000089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f'&lt;p&gt;File Name: {start_image_filename}&lt;/p&gt;' \</w:t>
      </w:r>
    </w:p>
    <w:p w:rsidR="00000000" w:rsidDel="00000000" w:rsidP="00000000" w:rsidRDefault="00000000" w:rsidRPr="00000000" w14:paraId="0000089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f'&lt;p&gt;Green Pixels: {start_green_percentage:.2f}%&lt;/p&gt;&lt;/div&gt;'</w:t>
      </w:r>
    </w:p>
    <w:p w:rsidR="00000000" w:rsidDel="00000000" w:rsidP="00000000" w:rsidRDefault="00000000" w:rsidRPr="00000000" w14:paraId="0000089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end_images:</w:t>
      </w:r>
    </w:p>
    <w:p w:rsidR="00000000" w:rsidDel="00000000" w:rsidP="00000000" w:rsidRDefault="00000000" w:rsidRPr="00000000" w14:paraId="0000089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images_html += f'&lt;div&gt;&lt;img src="{end_image_path}" width="400" height="300" alt="Latest Image"&gt;' \</w:t>
      </w:r>
    </w:p>
    <w:p w:rsidR="00000000" w:rsidDel="00000000" w:rsidP="00000000" w:rsidRDefault="00000000" w:rsidRPr="00000000" w14:paraId="0000089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f'&lt;p&gt;File Name: {end_image_filename}&lt;/p&gt;' \</w:t>
      </w:r>
    </w:p>
    <w:p w:rsidR="00000000" w:rsidDel="00000000" w:rsidP="00000000" w:rsidRDefault="00000000" w:rsidRPr="00000000" w14:paraId="0000089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f'&lt;p&gt;Green Pixels: {end_green_percentage:.2f}%&lt;/p&gt;&lt;/div&gt;'</w:t>
      </w:r>
    </w:p>
    <w:p w:rsidR="00000000" w:rsidDel="00000000" w:rsidP="00000000" w:rsidRDefault="00000000" w:rsidRPr="00000000" w14:paraId="0000089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89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not start_images and not end_images:</w:t>
      </w:r>
    </w:p>
    <w:p w:rsidR="00000000" w:rsidDel="00000000" w:rsidP="00000000" w:rsidRDefault="00000000" w:rsidRPr="00000000" w14:paraId="0000089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images_html = '&lt;p&gt;No images found for the selected date range.&lt;/p&gt;'</w:t>
      </w:r>
    </w:p>
    <w:p w:rsidR="00000000" w:rsidDel="00000000" w:rsidP="00000000" w:rsidRDefault="00000000" w:rsidRPr="00000000" w14:paraId="0000089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89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images_html</w:t>
      </w:r>
    </w:p>
    <w:p w:rsidR="00000000" w:rsidDel="00000000" w:rsidP="00000000" w:rsidRDefault="00000000" w:rsidRPr="00000000" w14:paraId="0000089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except Exception as e:</w:t>
      </w:r>
    </w:p>
    <w:p w:rsidR="00000000" w:rsidDel="00000000" w:rsidP="00000000" w:rsidRDefault="00000000" w:rsidRPr="00000000" w14:paraId="0000089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error_message = str(e)</w:t>
      </w:r>
    </w:p>
    <w:p w:rsidR="00000000" w:rsidDel="00000000" w:rsidP="00000000" w:rsidRDefault="00000000" w:rsidRPr="00000000" w14:paraId="000008A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print("Error while searching images:", error_message)</w:t>
      </w:r>
    </w:p>
    <w:p w:rsidR="00000000" w:rsidDel="00000000" w:rsidP="00000000" w:rsidRDefault="00000000" w:rsidRPr="00000000" w14:paraId="000008A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jsonify({'error': error_message}), 500</w:t>
      </w:r>
    </w:p>
    <w:p w:rsidR="00000000" w:rsidDel="00000000" w:rsidP="00000000" w:rsidRDefault="00000000" w:rsidRPr="00000000" w14:paraId="000008A2">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A3">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A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@app.route('/get_air_temperature_data', methods=['GET'])</w:t>
      </w:r>
    </w:p>
    <w:p w:rsidR="00000000" w:rsidDel="00000000" w:rsidP="00000000" w:rsidRDefault="00000000" w:rsidRPr="00000000" w14:paraId="000008A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get_air_temperature_data():</w:t>
      </w:r>
    </w:p>
    <w:p w:rsidR="00000000" w:rsidDel="00000000" w:rsidP="00000000" w:rsidRDefault="00000000" w:rsidRPr="00000000" w14:paraId="000008A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try:</w:t>
      </w:r>
    </w:p>
    <w:p w:rsidR="00000000" w:rsidDel="00000000" w:rsidP="00000000" w:rsidRDefault="00000000" w:rsidRPr="00000000" w14:paraId="000008A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selected_date = request.args.get('date')</w:t>
      </w:r>
    </w:p>
    <w:p w:rsidR="00000000" w:rsidDel="00000000" w:rsidP="00000000" w:rsidRDefault="00000000" w:rsidRPr="00000000" w14:paraId="000008A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cursor = mydb.cursor()</w:t>
      </w:r>
    </w:p>
    <w:p w:rsidR="00000000" w:rsidDel="00000000" w:rsidP="00000000" w:rsidRDefault="00000000" w:rsidRPr="00000000" w14:paraId="000008A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cursor.execute("SELECT Temperature, MAX(Timestamp) FROM Dht11_data WHERE DATE(Timestamp) = %s GROUP BY HOUR(Timestamp)", (selected_date,))</w:t>
      </w:r>
    </w:p>
    <w:p w:rsidR="00000000" w:rsidDel="00000000" w:rsidP="00000000" w:rsidRDefault="00000000" w:rsidRPr="00000000" w14:paraId="000008A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results = cursor.fetchall()</w:t>
      </w:r>
    </w:p>
    <w:p w:rsidR="00000000" w:rsidDel="00000000" w:rsidP="00000000" w:rsidRDefault="00000000" w:rsidRPr="00000000" w14:paraId="000008A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temperature_values = [result[0] for result in results]</w:t>
      </w:r>
    </w:p>
    <w:p w:rsidR="00000000" w:rsidDel="00000000" w:rsidP="00000000" w:rsidRDefault="00000000" w:rsidRPr="00000000" w14:paraId="000008A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timestamps = [result[1].strftime("%Y-%m-%d %H:%M:%S") for result in results]</w:t>
      </w:r>
    </w:p>
    <w:p w:rsidR="00000000" w:rsidDel="00000000" w:rsidP="00000000" w:rsidRDefault="00000000" w:rsidRPr="00000000" w14:paraId="000008A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jsonify({'temperature_values': temperature_values, 'timestamps': timestamps})</w:t>
      </w:r>
    </w:p>
    <w:p w:rsidR="00000000" w:rsidDel="00000000" w:rsidP="00000000" w:rsidRDefault="00000000" w:rsidRPr="00000000" w14:paraId="000008A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except Exception as e:</w:t>
      </w:r>
    </w:p>
    <w:p w:rsidR="00000000" w:rsidDel="00000000" w:rsidP="00000000" w:rsidRDefault="00000000" w:rsidRPr="00000000" w14:paraId="000008A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error_message = str(e)</w:t>
      </w:r>
    </w:p>
    <w:p w:rsidR="00000000" w:rsidDel="00000000" w:rsidP="00000000" w:rsidRDefault="00000000" w:rsidRPr="00000000" w14:paraId="000008B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print("Error while fetching air temperature data:", error_message)</w:t>
      </w:r>
    </w:p>
    <w:p w:rsidR="00000000" w:rsidDel="00000000" w:rsidP="00000000" w:rsidRDefault="00000000" w:rsidRPr="00000000" w14:paraId="000008B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jsonify({'error': error_message}), 500</w:t>
      </w:r>
    </w:p>
    <w:p w:rsidR="00000000" w:rsidDel="00000000" w:rsidP="00000000" w:rsidRDefault="00000000" w:rsidRPr="00000000" w14:paraId="000008B2">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B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@app.route('/get_light_intensity_data', methods=['GET'])</w:t>
      </w:r>
    </w:p>
    <w:p w:rsidR="00000000" w:rsidDel="00000000" w:rsidP="00000000" w:rsidRDefault="00000000" w:rsidRPr="00000000" w14:paraId="000008B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get_light_intensity_data():</w:t>
      </w:r>
    </w:p>
    <w:p w:rsidR="00000000" w:rsidDel="00000000" w:rsidP="00000000" w:rsidRDefault="00000000" w:rsidRPr="00000000" w14:paraId="000008B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try:</w:t>
      </w:r>
    </w:p>
    <w:p w:rsidR="00000000" w:rsidDel="00000000" w:rsidP="00000000" w:rsidRDefault="00000000" w:rsidRPr="00000000" w14:paraId="000008B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selected_date = request.args.get('date')</w:t>
      </w:r>
    </w:p>
    <w:p w:rsidR="00000000" w:rsidDel="00000000" w:rsidP="00000000" w:rsidRDefault="00000000" w:rsidRPr="00000000" w14:paraId="000008B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cursor = mydb.cursor()</w:t>
      </w:r>
    </w:p>
    <w:p w:rsidR="00000000" w:rsidDel="00000000" w:rsidP="00000000" w:rsidRDefault="00000000" w:rsidRPr="00000000" w14:paraId="000008B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cursor.execute("SELECT Intensity, MAX(Recorded_at) FROM Light_intensity_data WHERE DATE(Recorded_at) = %s GROUP BY HOUR(Recorded_at)", (selected_date,))</w:t>
      </w:r>
    </w:p>
    <w:p w:rsidR="00000000" w:rsidDel="00000000" w:rsidP="00000000" w:rsidRDefault="00000000" w:rsidRPr="00000000" w14:paraId="000008B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results = cursor.fetchall()</w:t>
      </w:r>
    </w:p>
    <w:p w:rsidR="00000000" w:rsidDel="00000000" w:rsidP="00000000" w:rsidRDefault="00000000" w:rsidRPr="00000000" w14:paraId="000008B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intensity_values = [result[0] for result in results]</w:t>
      </w:r>
    </w:p>
    <w:p w:rsidR="00000000" w:rsidDel="00000000" w:rsidP="00000000" w:rsidRDefault="00000000" w:rsidRPr="00000000" w14:paraId="000008B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timestamps = [result[1].strftime("%Y-%m-%d %H:%M:%S") for result in results]</w:t>
      </w:r>
    </w:p>
    <w:p w:rsidR="00000000" w:rsidDel="00000000" w:rsidP="00000000" w:rsidRDefault="00000000" w:rsidRPr="00000000" w14:paraId="000008B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jsonify({'intensity_values': intensity_values, 'timestamps': timestamps})</w:t>
      </w:r>
    </w:p>
    <w:p w:rsidR="00000000" w:rsidDel="00000000" w:rsidP="00000000" w:rsidRDefault="00000000" w:rsidRPr="00000000" w14:paraId="000008B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except Exception as e:</w:t>
      </w:r>
    </w:p>
    <w:p w:rsidR="00000000" w:rsidDel="00000000" w:rsidP="00000000" w:rsidRDefault="00000000" w:rsidRPr="00000000" w14:paraId="000008B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error_message = str(e)</w:t>
      </w:r>
    </w:p>
    <w:p w:rsidR="00000000" w:rsidDel="00000000" w:rsidP="00000000" w:rsidRDefault="00000000" w:rsidRPr="00000000" w14:paraId="000008B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print("Error while fetching light intensity data:", error_message)</w:t>
      </w:r>
    </w:p>
    <w:p w:rsidR="00000000" w:rsidDel="00000000" w:rsidP="00000000" w:rsidRDefault="00000000" w:rsidRPr="00000000" w14:paraId="000008C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jsonify({'error': error_message}), 500</w:t>
      </w:r>
    </w:p>
    <w:p w:rsidR="00000000" w:rsidDel="00000000" w:rsidP="00000000" w:rsidRDefault="00000000" w:rsidRPr="00000000" w14:paraId="000008C1">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C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@app.route('/chart')</w:t>
      </w:r>
    </w:p>
    <w:p w:rsidR="00000000" w:rsidDel="00000000" w:rsidP="00000000" w:rsidRDefault="00000000" w:rsidRPr="00000000" w14:paraId="000008C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chart():</w:t>
      </w:r>
    </w:p>
    <w:p w:rsidR="00000000" w:rsidDel="00000000" w:rsidP="00000000" w:rsidRDefault="00000000" w:rsidRPr="00000000" w14:paraId="000008C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today = datetime.now().strftime("%Y-%m-%d")</w:t>
      </w:r>
    </w:p>
    <w:p w:rsidR="00000000" w:rsidDel="00000000" w:rsidP="00000000" w:rsidRDefault="00000000" w:rsidRPr="00000000" w14:paraId="000008C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render_template('chart.html', date=today)</w:t>
      </w:r>
    </w:p>
    <w:p w:rsidR="00000000" w:rsidDel="00000000" w:rsidP="00000000" w:rsidRDefault="00000000" w:rsidRPr="00000000" w14:paraId="000008C6">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C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@app.route('/chart2')</w:t>
      </w:r>
    </w:p>
    <w:p w:rsidR="00000000" w:rsidDel="00000000" w:rsidP="00000000" w:rsidRDefault="00000000" w:rsidRPr="00000000" w14:paraId="000008C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chart2():</w:t>
      </w:r>
    </w:p>
    <w:p w:rsidR="00000000" w:rsidDel="00000000" w:rsidP="00000000" w:rsidRDefault="00000000" w:rsidRPr="00000000" w14:paraId="000008C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today = datetime.now().strftime("%Y-%m-%d")</w:t>
      </w:r>
    </w:p>
    <w:p w:rsidR="00000000" w:rsidDel="00000000" w:rsidP="00000000" w:rsidRDefault="00000000" w:rsidRPr="00000000" w14:paraId="000008C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render_template('chart2.html', date=today)</w:t>
      </w:r>
    </w:p>
    <w:p w:rsidR="00000000" w:rsidDel="00000000" w:rsidP="00000000" w:rsidRDefault="00000000" w:rsidRPr="00000000" w14:paraId="000008CB">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C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@app.route('/chart3')</w:t>
      </w:r>
    </w:p>
    <w:p w:rsidR="00000000" w:rsidDel="00000000" w:rsidP="00000000" w:rsidRDefault="00000000" w:rsidRPr="00000000" w14:paraId="000008C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chart3():</w:t>
      </w:r>
    </w:p>
    <w:p w:rsidR="00000000" w:rsidDel="00000000" w:rsidP="00000000" w:rsidRDefault="00000000" w:rsidRPr="00000000" w14:paraId="000008C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today = datetime.now().strftime("%Y-%m-%d")</w:t>
      </w:r>
    </w:p>
    <w:p w:rsidR="00000000" w:rsidDel="00000000" w:rsidP="00000000" w:rsidRDefault="00000000" w:rsidRPr="00000000" w14:paraId="000008C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render_template('chart3.html', date=today)</w:t>
      </w:r>
    </w:p>
    <w:p w:rsidR="00000000" w:rsidDel="00000000" w:rsidP="00000000" w:rsidRDefault="00000000" w:rsidRPr="00000000" w14:paraId="000008D0">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D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@app.route('/chart4')</w:t>
      </w:r>
    </w:p>
    <w:p w:rsidR="00000000" w:rsidDel="00000000" w:rsidP="00000000" w:rsidRDefault="00000000" w:rsidRPr="00000000" w14:paraId="000008D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chart4():</w:t>
      </w:r>
    </w:p>
    <w:p w:rsidR="00000000" w:rsidDel="00000000" w:rsidP="00000000" w:rsidRDefault="00000000" w:rsidRPr="00000000" w14:paraId="000008D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today = datetime.now().strftime("%Y-%m-%d")</w:t>
      </w:r>
    </w:p>
    <w:p w:rsidR="00000000" w:rsidDel="00000000" w:rsidP="00000000" w:rsidRDefault="00000000" w:rsidRPr="00000000" w14:paraId="000008D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render_template('chart4.html', date=today)</w:t>
      </w:r>
    </w:p>
    <w:p w:rsidR="00000000" w:rsidDel="00000000" w:rsidP="00000000" w:rsidRDefault="00000000" w:rsidRPr="00000000" w14:paraId="000008D5">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D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@app.route('/static/timelapse/videos/&lt;path:video_path&gt;')</w:t>
      </w:r>
    </w:p>
    <w:p w:rsidR="00000000" w:rsidDel="00000000" w:rsidP="00000000" w:rsidRDefault="00000000" w:rsidRPr="00000000" w14:paraId="000008D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play_video(video_path):</w:t>
      </w:r>
    </w:p>
    <w:p w:rsidR="00000000" w:rsidDel="00000000" w:rsidP="00000000" w:rsidRDefault="00000000" w:rsidRPr="00000000" w14:paraId="000008D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render_template('camtest1.html', video_path=f'/static/timelapse/videos/{video_path}')</w:t>
      </w:r>
    </w:p>
    <w:p w:rsidR="00000000" w:rsidDel="00000000" w:rsidP="00000000" w:rsidRDefault="00000000" w:rsidRPr="00000000" w14:paraId="000008D9">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D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@app.route('/get_video_list')</w:t>
      </w:r>
    </w:p>
    <w:p w:rsidR="00000000" w:rsidDel="00000000" w:rsidP="00000000" w:rsidRDefault="00000000" w:rsidRPr="00000000" w14:paraId="000008D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get_video_list():</w:t>
      </w:r>
    </w:p>
    <w:p w:rsidR="00000000" w:rsidDel="00000000" w:rsidP="00000000" w:rsidRDefault="00000000" w:rsidRPr="00000000" w14:paraId="000008D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video_list = os.listdir(videos_folder)</w:t>
      </w:r>
    </w:p>
    <w:p w:rsidR="00000000" w:rsidDel="00000000" w:rsidP="00000000" w:rsidRDefault="00000000" w:rsidRPr="00000000" w14:paraId="000008D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jsonify(video_list)</w:t>
      </w:r>
    </w:p>
    <w:p w:rsidR="00000000" w:rsidDel="00000000" w:rsidP="00000000" w:rsidRDefault="00000000" w:rsidRPr="00000000" w14:paraId="000008DE">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DF">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E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if __name__ == "__main__":</w:t>
      </w:r>
    </w:p>
    <w:p w:rsidR="00000000" w:rsidDel="00000000" w:rsidP="00000000" w:rsidRDefault="00000000" w:rsidRPr="00000000" w14:paraId="000008E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start_capture_thread()</w:t>
      </w:r>
    </w:p>
    <w:p w:rsidR="00000000" w:rsidDel="00000000" w:rsidP="00000000" w:rsidRDefault="00000000" w:rsidRPr="00000000" w14:paraId="000008E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app.run(host="0.0.0.0", port=8080)</w:t>
      </w:r>
    </w:p>
    <w:p w:rsidR="00000000" w:rsidDel="00000000" w:rsidP="00000000" w:rsidRDefault="00000000" w:rsidRPr="00000000" w14:paraId="000008E3">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8E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camtest1.html(대시보드template)</w:t>
      </w:r>
    </w:p>
    <w:p w:rsidR="00000000" w:rsidDel="00000000" w:rsidP="00000000" w:rsidRDefault="00000000" w:rsidRPr="00000000" w14:paraId="000008E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&lt;!DOCTYPE html&gt;</w:t>
      </w:r>
    </w:p>
    <w:p w:rsidR="00000000" w:rsidDel="00000000" w:rsidP="00000000" w:rsidRDefault="00000000" w:rsidRPr="00000000" w14:paraId="000008E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&lt;html lang="en"&gt;</w:t>
      </w:r>
    </w:p>
    <w:p w:rsidR="00000000" w:rsidDel="00000000" w:rsidP="00000000" w:rsidRDefault="00000000" w:rsidRPr="00000000" w14:paraId="000008E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&lt;head&gt;</w:t>
      </w:r>
    </w:p>
    <w:p w:rsidR="00000000" w:rsidDel="00000000" w:rsidP="00000000" w:rsidRDefault="00000000" w:rsidRPr="00000000" w14:paraId="000008E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&lt;meta charset="UTF-8"&gt;</w:t>
      </w:r>
    </w:p>
    <w:p w:rsidR="00000000" w:rsidDel="00000000" w:rsidP="00000000" w:rsidRDefault="00000000" w:rsidRPr="00000000" w14:paraId="000008E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&lt;meta name="viewport" content="width=device-width, initial-scale=1, shrink-to-fit=no"&gt;</w:t>
      </w:r>
    </w:p>
    <w:p w:rsidR="00000000" w:rsidDel="00000000" w:rsidP="00000000" w:rsidRDefault="00000000" w:rsidRPr="00000000" w14:paraId="000008E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&lt;title&gt;Live Streaming&lt;/title&gt;</w:t>
      </w:r>
    </w:p>
    <w:p w:rsidR="00000000" w:rsidDel="00000000" w:rsidP="00000000" w:rsidRDefault="00000000" w:rsidRPr="00000000" w14:paraId="000008E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&lt;link rel="stylesheet" href="https://stackpath.bootstrapcdn.com/bootstrap/4.1.3/css/bootstrap.min.css"&gt;</w:t>
      </w:r>
    </w:p>
    <w:p w:rsidR="00000000" w:rsidDel="00000000" w:rsidP="00000000" w:rsidRDefault="00000000" w:rsidRPr="00000000" w14:paraId="000008E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&lt;style&gt;</w:t>
      </w:r>
    </w:p>
    <w:p w:rsidR="00000000" w:rsidDel="00000000" w:rsidP="00000000" w:rsidRDefault="00000000" w:rsidRPr="00000000" w14:paraId="000008E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.container {</w:t>
      </w:r>
    </w:p>
    <w:p w:rsidR="00000000" w:rsidDel="00000000" w:rsidP="00000000" w:rsidRDefault="00000000" w:rsidRPr="00000000" w14:paraId="000008E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display: flex;</w:t>
      </w:r>
    </w:p>
    <w:p w:rsidR="00000000" w:rsidDel="00000000" w:rsidP="00000000" w:rsidRDefault="00000000" w:rsidRPr="00000000" w14:paraId="000008E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flex-wrap: wrap;</w:t>
      </w:r>
    </w:p>
    <w:p w:rsidR="00000000" w:rsidDel="00000000" w:rsidP="00000000" w:rsidRDefault="00000000" w:rsidRPr="00000000" w14:paraId="000008F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justify-content: space-between;</w:t>
      </w:r>
    </w:p>
    <w:p w:rsidR="00000000" w:rsidDel="00000000" w:rsidP="00000000" w:rsidRDefault="00000000" w:rsidRPr="00000000" w14:paraId="000008F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align-items: center;</w:t>
      </w:r>
    </w:p>
    <w:p w:rsidR="00000000" w:rsidDel="00000000" w:rsidP="00000000" w:rsidRDefault="00000000" w:rsidRPr="00000000" w14:paraId="000008F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8F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.streaming-container, .capture-button-container, .captured-image-container {</w:t>
      </w:r>
    </w:p>
    <w:p w:rsidR="00000000" w:rsidDel="00000000" w:rsidP="00000000" w:rsidRDefault="00000000" w:rsidRPr="00000000" w14:paraId="000008F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width: 400px;</w:t>
      </w:r>
    </w:p>
    <w:p w:rsidR="00000000" w:rsidDel="00000000" w:rsidP="00000000" w:rsidRDefault="00000000" w:rsidRPr="00000000" w14:paraId="000008F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margin-bottom: 20px;</w:t>
      </w:r>
    </w:p>
    <w:p w:rsidR="00000000" w:rsidDel="00000000" w:rsidP="00000000" w:rsidRDefault="00000000" w:rsidRPr="00000000" w14:paraId="000008F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8F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.capture-button-container {</w:t>
      </w:r>
    </w:p>
    <w:p w:rsidR="00000000" w:rsidDel="00000000" w:rsidP="00000000" w:rsidRDefault="00000000" w:rsidRPr="00000000" w14:paraId="000008F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width: 100px;</w:t>
      </w:r>
    </w:p>
    <w:p w:rsidR="00000000" w:rsidDel="00000000" w:rsidP="00000000" w:rsidRDefault="00000000" w:rsidRPr="00000000" w14:paraId="000008F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8F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.img-fluid {</w:t>
      </w:r>
    </w:p>
    <w:p w:rsidR="00000000" w:rsidDel="00000000" w:rsidP="00000000" w:rsidRDefault="00000000" w:rsidRPr="00000000" w14:paraId="000008F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width: 100%;</w:t>
      </w:r>
    </w:p>
    <w:p w:rsidR="00000000" w:rsidDel="00000000" w:rsidP="00000000" w:rsidRDefault="00000000" w:rsidRPr="00000000" w14:paraId="000008F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height: auto;</w:t>
      </w:r>
    </w:p>
    <w:p w:rsidR="00000000" w:rsidDel="00000000" w:rsidP="00000000" w:rsidRDefault="00000000" w:rsidRPr="00000000" w14:paraId="000008F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object-fit: cover;</w:t>
      </w:r>
    </w:p>
    <w:p w:rsidR="00000000" w:rsidDel="00000000" w:rsidP="00000000" w:rsidRDefault="00000000" w:rsidRPr="00000000" w14:paraId="000008F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8F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.search-result-image {</w:t>
      </w:r>
    </w:p>
    <w:p w:rsidR="00000000" w:rsidDel="00000000" w:rsidP="00000000" w:rsidRDefault="00000000" w:rsidRPr="00000000" w14:paraId="0000090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width: 400px;</w:t>
      </w:r>
    </w:p>
    <w:p w:rsidR="00000000" w:rsidDel="00000000" w:rsidP="00000000" w:rsidRDefault="00000000" w:rsidRPr="00000000" w14:paraId="0000090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height: 300px;</w:t>
      </w:r>
    </w:p>
    <w:p w:rsidR="00000000" w:rsidDel="00000000" w:rsidP="00000000" w:rsidRDefault="00000000" w:rsidRPr="00000000" w14:paraId="0000090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object-fit: cover;</w:t>
      </w:r>
    </w:p>
    <w:p w:rsidR="00000000" w:rsidDel="00000000" w:rsidP="00000000" w:rsidRDefault="00000000" w:rsidRPr="00000000" w14:paraId="0000090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0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#searchForm {</w:t>
      </w:r>
    </w:p>
    <w:p w:rsidR="00000000" w:rsidDel="00000000" w:rsidP="00000000" w:rsidRDefault="00000000" w:rsidRPr="00000000" w14:paraId="0000090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display: flex;</w:t>
      </w:r>
    </w:p>
    <w:p w:rsidR="00000000" w:rsidDel="00000000" w:rsidP="00000000" w:rsidRDefault="00000000" w:rsidRPr="00000000" w14:paraId="0000090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align-items: baseline;</w:t>
      </w:r>
    </w:p>
    <w:p w:rsidR="00000000" w:rsidDel="00000000" w:rsidP="00000000" w:rsidRDefault="00000000" w:rsidRPr="00000000" w14:paraId="0000090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0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#searchForm .form-group {</w:t>
      </w:r>
    </w:p>
    <w:p w:rsidR="00000000" w:rsidDel="00000000" w:rsidP="00000000" w:rsidRDefault="00000000" w:rsidRPr="00000000" w14:paraId="0000090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margin-bottom: 0;</w:t>
      </w:r>
    </w:p>
    <w:p w:rsidR="00000000" w:rsidDel="00000000" w:rsidP="00000000" w:rsidRDefault="00000000" w:rsidRPr="00000000" w14:paraId="0000090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margin-right: 10px;</w:t>
      </w:r>
    </w:p>
    <w:p w:rsidR="00000000" w:rsidDel="00000000" w:rsidP="00000000" w:rsidRDefault="00000000" w:rsidRPr="00000000" w14:paraId="0000090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0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#chartLinks .btn {</w:t>
      </w:r>
    </w:p>
    <w:p w:rsidR="00000000" w:rsidDel="00000000" w:rsidP="00000000" w:rsidRDefault="00000000" w:rsidRPr="00000000" w14:paraId="0000090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margin-right: 10px;</w:t>
      </w:r>
    </w:p>
    <w:p w:rsidR="00000000" w:rsidDel="00000000" w:rsidP="00000000" w:rsidRDefault="00000000" w:rsidRPr="00000000" w14:paraId="0000090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0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.green-pixel-ratio {</w:t>
      </w:r>
    </w:p>
    <w:p w:rsidR="00000000" w:rsidDel="00000000" w:rsidP="00000000" w:rsidRDefault="00000000" w:rsidRPr="00000000" w14:paraId="0000091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margin-top: 10px;</w:t>
      </w:r>
    </w:p>
    <w:p w:rsidR="00000000" w:rsidDel="00000000" w:rsidP="00000000" w:rsidRDefault="00000000" w:rsidRPr="00000000" w14:paraId="0000091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1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&lt;/style&gt;</w:t>
      </w:r>
    </w:p>
    <w:p w:rsidR="00000000" w:rsidDel="00000000" w:rsidP="00000000" w:rsidRDefault="00000000" w:rsidRPr="00000000" w14:paraId="0000091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&lt;/head&gt;</w:t>
      </w:r>
    </w:p>
    <w:p w:rsidR="00000000" w:rsidDel="00000000" w:rsidP="00000000" w:rsidRDefault="00000000" w:rsidRPr="00000000" w14:paraId="0000091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&lt;body&gt;</w:t>
      </w:r>
    </w:p>
    <w:p w:rsidR="00000000" w:rsidDel="00000000" w:rsidP="00000000" w:rsidRDefault="00000000" w:rsidRPr="00000000" w14:paraId="0000091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class="container"&gt;</w:t>
      </w:r>
    </w:p>
    <w:p w:rsidR="00000000" w:rsidDel="00000000" w:rsidP="00000000" w:rsidRDefault="00000000" w:rsidRPr="00000000" w14:paraId="0000091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class="streaming-container"&gt;</w:t>
      </w:r>
    </w:p>
    <w:p w:rsidR="00000000" w:rsidDel="00000000" w:rsidP="00000000" w:rsidRDefault="00000000" w:rsidRPr="00000000" w14:paraId="0000091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&lt;h3 class="mt-5"&gt;Live Streaming&lt;/h3&gt; </w:t>
      </w:r>
    </w:p>
    <w:p w:rsidR="00000000" w:rsidDel="00000000" w:rsidP="00000000" w:rsidRDefault="00000000" w:rsidRPr="00000000" w14:paraId="0000091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&lt;img src="{{ url_for('video_feed') }}" class="img-fluid" alt="Streaming"&gt;</w:t>
      </w:r>
    </w:p>
    <w:p w:rsidR="00000000" w:rsidDel="00000000" w:rsidP="00000000" w:rsidRDefault="00000000" w:rsidRPr="00000000" w14:paraId="0000091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&lt;/div&gt;</w:t>
      </w:r>
    </w:p>
    <w:p w:rsidR="00000000" w:rsidDel="00000000" w:rsidP="00000000" w:rsidRDefault="00000000" w:rsidRPr="00000000" w14:paraId="0000091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class="capture-button-container"&gt;</w:t>
      </w:r>
    </w:p>
    <w:p w:rsidR="00000000" w:rsidDel="00000000" w:rsidP="00000000" w:rsidRDefault="00000000" w:rsidRPr="00000000" w14:paraId="0000091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&lt;form action="{{ url_for('capture') }}" method="post"&gt;</w:t>
      </w:r>
    </w:p>
    <w:p w:rsidR="00000000" w:rsidDel="00000000" w:rsidP="00000000" w:rsidRDefault="00000000" w:rsidRPr="00000000" w14:paraId="0000091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&lt;button type="submit" class="btn btn-primary mt-3"&gt;Capture&lt;/button&gt;</w:t>
      </w:r>
    </w:p>
    <w:p w:rsidR="00000000" w:rsidDel="00000000" w:rsidP="00000000" w:rsidRDefault="00000000" w:rsidRPr="00000000" w14:paraId="0000091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&lt;/form&gt;</w:t>
      </w:r>
    </w:p>
    <w:p w:rsidR="00000000" w:rsidDel="00000000" w:rsidP="00000000" w:rsidRDefault="00000000" w:rsidRPr="00000000" w14:paraId="0000091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&lt;/div&gt;</w:t>
      </w:r>
    </w:p>
    <w:p w:rsidR="00000000" w:rsidDel="00000000" w:rsidP="00000000" w:rsidRDefault="00000000" w:rsidRPr="00000000" w14:paraId="0000091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class="captured-image-container"&gt;</w:t>
      </w:r>
    </w:p>
    <w:p w:rsidR="00000000" w:rsidDel="00000000" w:rsidP="00000000" w:rsidRDefault="00000000" w:rsidRPr="00000000" w14:paraId="0000092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&lt;h4 class="mt-5"&gt;Captured Image&lt;/h4&gt;</w:t>
      </w:r>
    </w:p>
    <w:p w:rsidR="00000000" w:rsidDel="00000000" w:rsidP="00000000" w:rsidRDefault="00000000" w:rsidRPr="00000000" w14:paraId="0000092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if latest_image %}</w:t>
      </w:r>
    </w:p>
    <w:p w:rsidR="00000000" w:rsidDel="00000000" w:rsidP="00000000" w:rsidRDefault="00000000" w:rsidRPr="00000000" w14:paraId="0000092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&lt;img src="{{ latest_image }}" class="img-fluid" alt="Captured Image"&gt;</w:t>
      </w:r>
    </w:p>
    <w:p w:rsidR="00000000" w:rsidDel="00000000" w:rsidP="00000000" w:rsidRDefault="00000000" w:rsidRPr="00000000" w14:paraId="0000092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else %}</w:t>
      </w:r>
    </w:p>
    <w:p w:rsidR="00000000" w:rsidDel="00000000" w:rsidP="00000000" w:rsidRDefault="00000000" w:rsidRPr="00000000" w14:paraId="0000092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&lt;p&gt;No captured image available&lt;/p&gt;</w:t>
      </w:r>
    </w:p>
    <w:p w:rsidR="00000000" w:rsidDel="00000000" w:rsidP="00000000" w:rsidRDefault="00000000" w:rsidRPr="00000000" w14:paraId="0000092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endif %}</w:t>
      </w:r>
    </w:p>
    <w:p w:rsidR="00000000" w:rsidDel="00000000" w:rsidP="00000000" w:rsidRDefault="00000000" w:rsidRPr="00000000" w14:paraId="0000092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&lt;/div&gt;</w:t>
      </w:r>
    </w:p>
    <w:p w:rsidR="00000000" w:rsidDel="00000000" w:rsidP="00000000" w:rsidRDefault="00000000" w:rsidRPr="00000000" w14:paraId="0000092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&lt;/div&gt;</w:t>
      </w:r>
    </w:p>
    <w:p w:rsidR="00000000" w:rsidDel="00000000" w:rsidP="00000000" w:rsidRDefault="00000000" w:rsidRPr="00000000" w14:paraId="00000928">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92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class="container mt-5"&gt;</w:t>
      </w:r>
    </w:p>
    <w:p w:rsidR="00000000" w:rsidDel="00000000" w:rsidP="00000000" w:rsidRDefault="00000000" w:rsidRPr="00000000" w14:paraId="0000092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class="row"&gt;</w:t>
      </w:r>
    </w:p>
    <w:p w:rsidR="00000000" w:rsidDel="00000000" w:rsidP="00000000" w:rsidRDefault="00000000" w:rsidRPr="00000000" w14:paraId="0000092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class="col"&gt;</w:t>
      </w:r>
    </w:p>
    <w:p w:rsidR="00000000" w:rsidDel="00000000" w:rsidP="00000000" w:rsidRDefault="00000000" w:rsidRPr="00000000" w14:paraId="0000092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&lt;form id="searchForm"&gt;</w:t>
      </w:r>
    </w:p>
    <w:p w:rsidR="00000000" w:rsidDel="00000000" w:rsidP="00000000" w:rsidRDefault="00000000" w:rsidRPr="00000000" w14:paraId="0000092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class="form-group"&gt;</w:t>
      </w:r>
    </w:p>
    <w:p w:rsidR="00000000" w:rsidDel="00000000" w:rsidP="00000000" w:rsidRDefault="00000000" w:rsidRPr="00000000" w14:paraId="0000092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&lt;label for="startDate"&gt;Start Date:&lt;/label&gt;</w:t>
      </w:r>
    </w:p>
    <w:p w:rsidR="00000000" w:rsidDel="00000000" w:rsidP="00000000" w:rsidRDefault="00000000" w:rsidRPr="00000000" w14:paraId="0000092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&lt;input type="date" class="form-control" id="startDate" name="startDate"&gt;</w:t>
      </w:r>
    </w:p>
    <w:p w:rsidR="00000000" w:rsidDel="00000000" w:rsidP="00000000" w:rsidRDefault="00000000" w:rsidRPr="00000000" w14:paraId="0000093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&lt;/div&gt;</w:t>
      </w:r>
    </w:p>
    <w:p w:rsidR="00000000" w:rsidDel="00000000" w:rsidP="00000000" w:rsidRDefault="00000000" w:rsidRPr="00000000" w14:paraId="0000093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class="form-group"&gt;</w:t>
      </w:r>
    </w:p>
    <w:p w:rsidR="00000000" w:rsidDel="00000000" w:rsidP="00000000" w:rsidRDefault="00000000" w:rsidRPr="00000000" w14:paraId="0000093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&lt;label for="endDate"&gt;End Date:&lt;/label&gt;</w:t>
      </w:r>
    </w:p>
    <w:p w:rsidR="00000000" w:rsidDel="00000000" w:rsidP="00000000" w:rsidRDefault="00000000" w:rsidRPr="00000000" w14:paraId="0000093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&lt;input type="date" class="form-control" id="endDate" name="endDate"&gt;</w:t>
      </w:r>
    </w:p>
    <w:p w:rsidR="00000000" w:rsidDel="00000000" w:rsidP="00000000" w:rsidRDefault="00000000" w:rsidRPr="00000000" w14:paraId="0000093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&lt;/div&gt;</w:t>
      </w:r>
    </w:p>
    <w:p w:rsidR="00000000" w:rsidDel="00000000" w:rsidP="00000000" w:rsidRDefault="00000000" w:rsidRPr="00000000" w14:paraId="0000093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&lt;button type="button" class="btn btn-primary" onclick="searchImages()"&gt;Search&lt;/button&gt;</w:t>
      </w:r>
    </w:p>
    <w:p w:rsidR="00000000" w:rsidDel="00000000" w:rsidP="00000000" w:rsidRDefault="00000000" w:rsidRPr="00000000" w14:paraId="0000093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&lt;/form&gt;</w:t>
      </w:r>
    </w:p>
    <w:p w:rsidR="00000000" w:rsidDel="00000000" w:rsidP="00000000" w:rsidRDefault="00000000" w:rsidRPr="00000000" w14:paraId="0000093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&lt;/div&gt;</w:t>
      </w:r>
    </w:p>
    <w:p w:rsidR="00000000" w:rsidDel="00000000" w:rsidP="00000000" w:rsidRDefault="00000000" w:rsidRPr="00000000" w14:paraId="0000093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id="chartLinks"&gt;</w:t>
      </w:r>
    </w:p>
    <w:p w:rsidR="00000000" w:rsidDel="00000000" w:rsidP="00000000" w:rsidRDefault="00000000" w:rsidRPr="00000000" w14:paraId="0000093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&lt;a href="/chart" target="_blank" class="btn btn-primary"&gt;토양수분차트&lt;/a&gt;</w:t>
      </w:r>
    </w:p>
    <w:p w:rsidR="00000000" w:rsidDel="00000000" w:rsidP="00000000" w:rsidRDefault="00000000" w:rsidRPr="00000000" w14:paraId="0000093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&lt;a href="/chart2" target="_blank" class="btn btn-primary"&gt;공기습도차트&lt;/a&gt;</w:t>
      </w:r>
    </w:p>
    <w:p w:rsidR="00000000" w:rsidDel="00000000" w:rsidP="00000000" w:rsidRDefault="00000000" w:rsidRPr="00000000" w14:paraId="0000093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&lt;a href="/chart3" target="_blank" class="btn btn-primary"&gt;공기온도차트&lt;/a&gt;</w:t>
      </w:r>
    </w:p>
    <w:p w:rsidR="00000000" w:rsidDel="00000000" w:rsidP="00000000" w:rsidRDefault="00000000" w:rsidRPr="00000000" w14:paraId="0000093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&lt;a href="/chart4" target="_blank" class="btn btn-primary"&gt;조도차트&lt;/a&gt;</w:t>
      </w:r>
    </w:p>
    <w:p w:rsidR="00000000" w:rsidDel="00000000" w:rsidP="00000000" w:rsidRDefault="00000000" w:rsidRPr="00000000" w14:paraId="0000093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&lt;/div&gt;</w:t>
      </w:r>
    </w:p>
    <w:p w:rsidR="00000000" w:rsidDel="00000000" w:rsidP="00000000" w:rsidRDefault="00000000" w:rsidRPr="00000000" w14:paraId="0000093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&lt;/div&gt;</w:t>
      </w:r>
    </w:p>
    <w:p w:rsidR="00000000" w:rsidDel="00000000" w:rsidP="00000000" w:rsidRDefault="00000000" w:rsidRPr="00000000" w14:paraId="0000093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class="row mt-5" id="imageContainer"&gt;</w:t>
      </w:r>
    </w:p>
    <w:p w:rsidR="00000000" w:rsidDel="00000000" w:rsidP="00000000" w:rsidRDefault="00000000" w:rsidRPr="00000000" w14:paraId="0000094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 Search result images will be displayed here --&gt;</w:t>
      </w:r>
    </w:p>
    <w:p w:rsidR="00000000" w:rsidDel="00000000" w:rsidP="00000000" w:rsidRDefault="00000000" w:rsidRPr="00000000" w14:paraId="0000094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&lt;/div&gt;</w:t>
      </w:r>
    </w:p>
    <w:p w:rsidR="00000000" w:rsidDel="00000000" w:rsidP="00000000" w:rsidRDefault="00000000" w:rsidRPr="00000000" w14:paraId="0000094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&lt;/div&gt;</w:t>
      </w:r>
    </w:p>
    <w:p w:rsidR="00000000" w:rsidDel="00000000" w:rsidP="00000000" w:rsidRDefault="00000000" w:rsidRPr="00000000" w14:paraId="00000943">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94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class="container mt-5"&gt;</w:t>
      </w:r>
    </w:p>
    <w:p w:rsidR="00000000" w:rsidDel="00000000" w:rsidP="00000000" w:rsidRDefault="00000000" w:rsidRPr="00000000" w14:paraId="0000094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&lt;h4&gt;Videos&lt;/h4&gt;</w:t>
      </w:r>
    </w:p>
    <w:p w:rsidR="00000000" w:rsidDel="00000000" w:rsidP="00000000" w:rsidRDefault="00000000" w:rsidRPr="00000000" w14:paraId="0000094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&lt;ul&gt;</w:t>
      </w:r>
    </w:p>
    <w:p w:rsidR="00000000" w:rsidDel="00000000" w:rsidP="00000000" w:rsidRDefault="00000000" w:rsidRPr="00000000" w14:paraId="0000094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for video in video_list %}</w:t>
      </w:r>
    </w:p>
    <w:p w:rsidR="00000000" w:rsidDel="00000000" w:rsidP="00000000" w:rsidRDefault="00000000" w:rsidRPr="00000000" w14:paraId="0000094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&lt;li&gt;&lt;a href="{{ url_for('play_video', video_path=video) }}"&gt;{{ video }}&lt;/a&gt;&lt;/li&gt;</w:t>
      </w:r>
    </w:p>
    <w:p w:rsidR="00000000" w:rsidDel="00000000" w:rsidP="00000000" w:rsidRDefault="00000000" w:rsidRPr="00000000" w14:paraId="0000094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endfor %}</w:t>
      </w:r>
    </w:p>
    <w:p w:rsidR="00000000" w:rsidDel="00000000" w:rsidP="00000000" w:rsidRDefault="00000000" w:rsidRPr="00000000" w14:paraId="0000094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&lt;/ul&gt;</w:t>
      </w:r>
    </w:p>
    <w:p w:rsidR="00000000" w:rsidDel="00000000" w:rsidP="00000000" w:rsidRDefault="00000000" w:rsidRPr="00000000" w14:paraId="0000094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&lt;/div&gt;</w:t>
      </w:r>
    </w:p>
    <w:p w:rsidR="00000000" w:rsidDel="00000000" w:rsidP="00000000" w:rsidRDefault="00000000" w:rsidRPr="00000000" w14:paraId="0000094C">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94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&lt;script&gt;</w:t>
      </w:r>
    </w:p>
    <w:p w:rsidR="00000000" w:rsidDel="00000000" w:rsidP="00000000" w:rsidRDefault="00000000" w:rsidRPr="00000000" w14:paraId="0000094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function searchImages() {</w:t>
      </w:r>
    </w:p>
    <w:p w:rsidR="00000000" w:rsidDel="00000000" w:rsidP="00000000" w:rsidRDefault="00000000" w:rsidRPr="00000000" w14:paraId="0000094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var startDate = document.getElementById('startDate').value;</w:t>
      </w:r>
    </w:p>
    <w:p w:rsidR="00000000" w:rsidDel="00000000" w:rsidP="00000000" w:rsidRDefault="00000000" w:rsidRPr="00000000" w14:paraId="0000095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var endDate = document.getElementById('endDate').value;</w:t>
      </w:r>
    </w:p>
    <w:p w:rsidR="00000000" w:rsidDel="00000000" w:rsidP="00000000" w:rsidRDefault="00000000" w:rsidRPr="00000000" w14:paraId="00000951">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95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Perform AJAX request to fetch the latest image for each date in the selected range</w:t>
      </w:r>
    </w:p>
    <w:p w:rsidR="00000000" w:rsidDel="00000000" w:rsidP="00000000" w:rsidRDefault="00000000" w:rsidRPr="00000000" w14:paraId="0000095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var xhr = new XMLHttpRequest();</w:t>
      </w:r>
    </w:p>
    <w:p w:rsidR="00000000" w:rsidDel="00000000" w:rsidP="00000000" w:rsidRDefault="00000000" w:rsidRPr="00000000" w14:paraId="0000095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xhr.onreadystatechange = function() {</w:t>
      </w:r>
    </w:p>
    <w:p w:rsidR="00000000" w:rsidDel="00000000" w:rsidP="00000000" w:rsidRDefault="00000000" w:rsidRPr="00000000" w14:paraId="0000095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(xhr.readyState === 4 &amp;&amp; xhr.status === 200) {</w:t>
      </w:r>
    </w:p>
    <w:p w:rsidR="00000000" w:rsidDel="00000000" w:rsidP="00000000" w:rsidRDefault="00000000" w:rsidRPr="00000000" w14:paraId="0000095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var imageContainer = document.getElementById('imageContainer');</w:t>
      </w:r>
    </w:p>
    <w:p w:rsidR="00000000" w:rsidDel="00000000" w:rsidP="00000000" w:rsidRDefault="00000000" w:rsidRPr="00000000" w14:paraId="0000095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imageContainer.innerHTML = xhr.responseText;</w:t>
      </w:r>
    </w:p>
    <w:p w:rsidR="00000000" w:rsidDel="00000000" w:rsidP="00000000" w:rsidRDefault="00000000" w:rsidRPr="00000000" w14:paraId="0000095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5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5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xhr.open('GET', '/search?startDate=' + startDate + '&amp;endDate=' + endDate, true);</w:t>
      </w:r>
    </w:p>
    <w:p w:rsidR="00000000" w:rsidDel="00000000" w:rsidP="00000000" w:rsidRDefault="00000000" w:rsidRPr="00000000" w14:paraId="0000095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xhr.send();</w:t>
      </w:r>
    </w:p>
    <w:p w:rsidR="00000000" w:rsidDel="00000000" w:rsidP="00000000" w:rsidRDefault="00000000" w:rsidRPr="00000000" w14:paraId="0000095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5D">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95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Automatically set yesterday and today's date in the date fields</w:t>
      </w:r>
    </w:p>
    <w:p w:rsidR="00000000" w:rsidDel="00000000" w:rsidP="00000000" w:rsidRDefault="00000000" w:rsidRPr="00000000" w14:paraId="0000095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var today = new Date().toISOString().split('T')[0];</w:t>
      </w:r>
    </w:p>
    <w:p w:rsidR="00000000" w:rsidDel="00000000" w:rsidP="00000000" w:rsidRDefault="00000000" w:rsidRPr="00000000" w14:paraId="0000096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var yesterday = new Date(Date.now() - 86400000).toISOString().split('T')[0]; // 86400000 milliseconds = 1 day</w:t>
      </w:r>
    </w:p>
    <w:p w:rsidR="00000000" w:rsidDel="00000000" w:rsidP="00000000" w:rsidRDefault="00000000" w:rsidRPr="00000000" w14:paraId="0000096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document.getElementById('startDate').value = yesterday;</w:t>
      </w:r>
    </w:p>
    <w:p w:rsidR="00000000" w:rsidDel="00000000" w:rsidP="00000000" w:rsidRDefault="00000000" w:rsidRPr="00000000" w14:paraId="0000096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document.getElementById('endDate').value = today;</w:t>
      </w:r>
    </w:p>
    <w:p w:rsidR="00000000" w:rsidDel="00000000" w:rsidP="00000000" w:rsidRDefault="00000000" w:rsidRPr="00000000" w14:paraId="0000096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&lt;/script&gt;</w:t>
      </w:r>
    </w:p>
    <w:p w:rsidR="00000000" w:rsidDel="00000000" w:rsidP="00000000" w:rsidRDefault="00000000" w:rsidRPr="00000000" w14:paraId="0000096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&lt;/body&gt;</w:t>
      </w:r>
    </w:p>
    <w:p w:rsidR="00000000" w:rsidDel="00000000" w:rsidP="00000000" w:rsidRDefault="00000000" w:rsidRPr="00000000" w14:paraId="0000096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&lt;/html&gt;</w:t>
      </w:r>
    </w:p>
    <w:p w:rsidR="00000000" w:rsidDel="00000000" w:rsidP="00000000" w:rsidRDefault="00000000" w:rsidRPr="00000000" w14:paraId="00000966">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96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chart.html</w:t>
      </w:r>
    </w:p>
    <w:p w:rsidR="00000000" w:rsidDel="00000000" w:rsidP="00000000" w:rsidRDefault="00000000" w:rsidRPr="00000000" w14:paraId="0000096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&lt;!DOCTYPE html&gt;</w:t>
      </w:r>
    </w:p>
    <w:p w:rsidR="00000000" w:rsidDel="00000000" w:rsidP="00000000" w:rsidRDefault="00000000" w:rsidRPr="00000000" w14:paraId="0000096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&lt;html lang="en"&gt;</w:t>
      </w:r>
    </w:p>
    <w:p w:rsidR="00000000" w:rsidDel="00000000" w:rsidP="00000000" w:rsidRDefault="00000000" w:rsidRPr="00000000" w14:paraId="0000096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&lt;head&gt;</w:t>
      </w:r>
    </w:p>
    <w:p w:rsidR="00000000" w:rsidDel="00000000" w:rsidP="00000000" w:rsidRDefault="00000000" w:rsidRPr="00000000" w14:paraId="0000096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&lt;meta charset="UTF-8"&gt;</w:t>
      </w:r>
    </w:p>
    <w:p w:rsidR="00000000" w:rsidDel="00000000" w:rsidP="00000000" w:rsidRDefault="00000000" w:rsidRPr="00000000" w14:paraId="0000096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&lt;meta http-equiv="X-UA-Compatible" content="IE=edge"&gt;</w:t>
      </w:r>
    </w:p>
    <w:p w:rsidR="00000000" w:rsidDel="00000000" w:rsidP="00000000" w:rsidRDefault="00000000" w:rsidRPr="00000000" w14:paraId="0000096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&lt;meta name="viewport" content="width=device-width, initial-scale=1.0"&gt;</w:t>
      </w:r>
    </w:p>
    <w:p w:rsidR="00000000" w:rsidDel="00000000" w:rsidP="00000000" w:rsidRDefault="00000000" w:rsidRPr="00000000" w14:paraId="0000096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&lt;title&gt;Chart&lt;/title&gt;</w:t>
      </w:r>
    </w:p>
    <w:p w:rsidR="00000000" w:rsidDel="00000000" w:rsidP="00000000" w:rsidRDefault="00000000" w:rsidRPr="00000000" w14:paraId="0000096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 Chart.js CDN --&gt;</w:t>
      </w:r>
    </w:p>
    <w:p w:rsidR="00000000" w:rsidDel="00000000" w:rsidP="00000000" w:rsidRDefault="00000000" w:rsidRPr="00000000" w14:paraId="0000097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&lt;script src="https://cdn.jsdelivr.net/npm/chart.js"&gt;&lt;/script&gt;</w:t>
      </w:r>
    </w:p>
    <w:p w:rsidR="00000000" w:rsidDel="00000000" w:rsidP="00000000" w:rsidRDefault="00000000" w:rsidRPr="00000000" w14:paraId="0000097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&lt;/head&gt;</w:t>
      </w:r>
    </w:p>
    <w:p w:rsidR="00000000" w:rsidDel="00000000" w:rsidP="00000000" w:rsidRDefault="00000000" w:rsidRPr="00000000" w14:paraId="0000097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&lt;body&gt;</w:t>
      </w:r>
    </w:p>
    <w:p w:rsidR="00000000" w:rsidDel="00000000" w:rsidP="00000000" w:rsidRDefault="00000000" w:rsidRPr="00000000" w14:paraId="0000097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&lt;h1&gt;Soil Moisture Data Chart&lt;/h1&gt;</w:t>
      </w:r>
    </w:p>
    <w:p w:rsidR="00000000" w:rsidDel="00000000" w:rsidP="00000000" w:rsidRDefault="00000000" w:rsidRPr="00000000" w14:paraId="0000097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&lt;canvas id="soilMoistureChart" width="800" height="400"&gt;&lt;/canvas&gt;</w:t>
      </w:r>
    </w:p>
    <w:p w:rsidR="00000000" w:rsidDel="00000000" w:rsidP="00000000" w:rsidRDefault="00000000" w:rsidRPr="00000000" w14:paraId="00000975">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97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&lt;script&gt;</w:t>
      </w:r>
    </w:p>
    <w:p w:rsidR="00000000" w:rsidDel="00000000" w:rsidP="00000000" w:rsidRDefault="00000000" w:rsidRPr="00000000" w14:paraId="0000097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HTTP GET request to fetch soil moisture data</w:t>
      </w:r>
    </w:p>
    <w:p w:rsidR="00000000" w:rsidDel="00000000" w:rsidP="00000000" w:rsidRDefault="00000000" w:rsidRPr="00000000" w14:paraId="0000097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fetch('/get_soil_moisture_data')</w:t>
      </w:r>
    </w:p>
    <w:p w:rsidR="00000000" w:rsidDel="00000000" w:rsidP="00000000" w:rsidRDefault="00000000" w:rsidRPr="00000000" w14:paraId="0000097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.then(response =&gt; response.json())</w:t>
      </w:r>
    </w:p>
    <w:p w:rsidR="00000000" w:rsidDel="00000000" w:rsidP="00000000" w:rsidRDefault="00000000" w:rsidRPr="00000000" w14:paraId="0000097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.then(data =&gt; {</w:t>
      </w:r>
    </w:p>
    <w:p w:rsidR="00000000" w:rsidDel="00000000" w:rsidP="00000000" w:rsidRDefault="00000000" w:rsidRPr="00000000" w14:paraId="0000097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Extract soil moisture values and timestamps from response</w:t>
      </w:r>
    </w:p>
    <w:p w:rsidR="00000000" w:rsidDel="00000000" w:rsidP="00000000" w:rsidRDefault="00000000" w:rsidRPr="00000000" w14:paraId="0000097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soilMoistureValues = data.soil_moisture_values;</w:t>
      </w:r>
    </w:p>
    <w:p w:rsidR="00000000" w:rsidDel="00000000" w:rsidP="00000000" w:rsidRDefault="00000000" w:rsidRPr="00000000" w14:paraId="0000097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timestamps = data.timestamps;</w:t>
      </w:r>
    </w:p>
    <w:p w:rsidR="00000000" w:rsidDel="00000000" w:rsidP="00000000" w:rsidRDefault="00000000" w:rsidRPr="00000000" w14:paraId="0000097E">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97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Create a new Chart object</w:t>
      </w:r>
    </w:p>
    <w:p w:rsidR="00000000" w:rsidDel="00000000" w:rsidP="00000000" w:rsidRDefault="00000000" w:rsidRPr="00000000" w14:paraId="0000098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ctx = document.getElementById('soilMoistureChart').getContext('2d');</w:t>
      </w:r>
    </w:p>
    <w:p w:rsidR="00000000" w:rsidDel="00000000" w:rsidP="00000000" w:rsidRDefault="00000000" w:rsidRPr="00000000" w14:paraId="0000098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soilMoistureChart = new Chart(ctx, {</w:t>
      </w:r>
    </w:p>
    <w:p w:rsidR="00000000" w:rsidDel="00000000" w:rsidP="00000000" w:rsidRDefault="00000000" w:rsidRPr="00000000" w14:paraId="0000098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type: 'line',</w:t>
      </w:r>
    </w:p>
    <w:p w:rsidR="00000000" w:rsidDel="00000000" w:rsidP="00000000" w:rsidRDefault="00000000" w:rsidRPr="00000000" w14:paraId="0000098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 {</w:t>
      </w:r>
    </w:p>
    <w:p w:rsidR="00000000" w:rsidDel="00000000" w:rsidP="00000000" w:rsidRDefault="00000000" w:rsidRPr="00000000" w14:paraId="0000098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labels: timestamps,</w:t>
      </w:r>
    </w:p>
    <w:p w:rsidR="00000000" w:rsidDel="00000000" w:rsidP="00000000" w:rsidRDefault="00000000" w:rsidRPr="00000000" w14:paraId="0000098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datasets: [{</w:t>
      </w:r>
    </w:p>
    <w:p w:rsidR="00000000" w:rsidDel="00000000" w:rsidP="00000000" w:rsidRDefault="00000000" w:rsidRPr="00000000" w14:paraId="0000098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label: 'Soil Moisture (%)',</w:t>
      </w:r>
    </w:p>
    <w:p w:rsidR="00000000" w:rsidDel="00000000" w:rsidP="00000000" w:rsidRDefault="00000000" w:rsidRPr="00000000" w14:paraId="0000098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 soilMoistureValues,</w:t>
      </w:r>
    </w:p>
    <w:p w:rsidR="00000000" w:rsidDel="00000000" w:rsidP="00000000" w:rsidRDefault="00000000" w:rsidRPr="00000000" w14:paraId="0000098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fill: false,</w:t>
      </w:r>
    </w:p>
    <w:p w:rsidR="00000000" w:rsidDel="00000000" w:rsidP="00000000" w:rsidRDefault="00000000" w:rsidRPr="00000000" w14:paraId="0000098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borderColor: 'rgb(75, 192, 192)',</w:t>
      </w:r>
    </w:p>
    <w:p w:rsidR="00000000" w:rsidDel="00000000" w:rsidP="00000000" w:rsidRDefault="00000000" w:rsidRPr="00000000" w14:paraId="0000098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tension: 0.1</w:t>
      </w:r>
    </w:p>
    <w:p w:rsidR="00000000" w:rsidDel="00000000" w:rsidP="00000000" w:rsidRDefault="00000000" w:rsidRPr="00000000" w14:paraId="0000098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8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8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options: {</w:t>
      </w:r>
    </w:p>
    <w:p w:rsidR="00000000" w:rsidDel="00000000" w:rsidP="00000000" w:rsidRDefault="00000000" w:rsidRPr="00000000" w14:paraId="0000098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scales: {</w:t>
      </w:r>
    </w:p>
    <w:p w:rsidR="00000000" w:rsidDel="00000000" w:rsidP="00000000" w:rsidRDefault="00000000" w:rsidRPr="00000000" w14:paraId="0000098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x: {</w:t>
      </w:r>
    </w:p>
    <w:p w:rsidR="00000000" w:rsidDel="00000000" w:rsidP="00000000" w:rsidRDefault="00000000" w:rsidRPr="00000000" w14:paraId="0000099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title: {</w:t>
      </w:r>
    </w:p>
    <w:p w:rsidR="00000000" w:rsidDel="00000000" w:rsidP="00000000" w:rsidRDefault="00000000" w:rsidRPr="00000000" w14:paraId="0000099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display: true,</w:t>
      </w:r>
    </w:p>
    <w:p w:rsidR="00000000" w:rsidDel="00000000" w:rsidP="00000000" w:rsidRDefault="00000000" w:rsidRPr="00000000" w14:paraId="0000099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text: 'Timestamp'</w:t>
      </w:r>
    </w:p>
    <w:p w:rsidR="00000000" w:rsidDel="00000000" w:rsidP="00000000" w:rsidRDefault="00000000" w:rsidRPr="00000000" w14:paraId="0000099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9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9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y: {</w:t>
      </w:r>
    </w:p>
    <w:p w:rsidR="00000000" w:rsidDel="00000000" w:rsidP="00000000" w:rsidRDefault="00000000" w:rsidRPr="00000000" w14:paraId="0000099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title: {</w:t>
      </w:r>
    </w:p>
    <w:p w:rsidR="00000000" w:rsidDel="00000000" w:rsidP="00000000" w:rsidRDefault="00000000" w:rsidRPr="00000000" w14:paraId="0000099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display: true,</w:t>
      </w:r>
    </w:p>
    <w:p w:rsidR="00000000" w:rsidDel="00000000" w:rsidP="00000000" w:rsidRDefault="00000000" w:rsidRPr="00000000" w14:paraId="0000099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text: 'Soil Moisture (%)'</w:t>
      </w:r>
    </w:p>
    <w:p w:rsidR="00000000" w:rsidDel="00000000" w:rsidP="00000000" w:rsidRDefault="00000000" w:rsidRPr="00000000" w14:paraId="0000099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9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9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9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9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9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9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.catch(error =&gt; {</w:t>
      </w:r>
    </w:p>
    <w:p w:rsidR="00000000" w:rsidDel="00000000" w:rsidP="00000000" w:rsidRDefault="00000000" w:rsidRPr="00000000" w14:paraId="000009A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console.error('Error fetching soil moisture data:', error);</w:t>
      </w:r>
    </w:p>
    <w:p w:rsidR="00000000" w:rsidDel="00000000" w:rsidP="00000000" w:rsidRDefault="00000000" w:rsidRPr="00000000" w14:paraId="000009A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A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&lt;/script&gt;</w:t>
      </w:r>
    </w:p>
    <w:p w:rsidR="00000000" w:rsidDel="00000000" w:rsidP="00000000" w:rsidRDefault="00000000" w:rsidRPr="00000000" w14:paraId="000009A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&lt;/body&gt;</w:t>
      </w:r>
    </w:p>
    <w:p w:rsidR="00000000" w:rsidDel="00000000" w:rsidP="00000000" w:rsidRDefault="00000000" w:rsidRPr="00000000" w14:paraId="000009A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&lt;/html&gt;</w:t>
      </w:r>
    </w:p>
    <w:p w:rsidR="00000000" w:rsidDel="00000000" w:rsidP="00000000" w:rsidRDefault="00000000" w:rsidRPr="00000000" w14:paraId="000009A5">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9A6">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9A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chart2.html(공기습도차트)</w:t>
      </w:r>
    </w:p>
    <w:p w:rsidR="00000000" w:rsidDel="00000000" w:rsidP="00000000" w:rsidRDefault="00000000" w:rsidRPr="00000000" w14:paraId="000009A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&lt;!DOCTYPE html&gt;</w:t>
      </w:r>
    </w:p>
    <w:p w:rsidR="00000000" w:rsidDel="00000000" w:rsidP="00000000" w:rsidRDefault="00000000" w:rsidRPr="00000000" w14:paraId="000009A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&lt;html lang="en"&gt;</w:t>
      </w:r>
    </w:p>
    <w:p w:rsidR="00000000" w:rsidDel="00000000" w:rsidP="00000000" w:rsidRDefault="00000000" w:rsidRPr="00000000" w14:paraId="000009A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&lt;head&gt;</w:t>
      </w:r>
    </w:p>
    <w:p w:rsidR="00000000" w:rsidDel="00000000" w:rsidP="00000000" w:rsidRDefault="00000000" w:rsidRPr="00000000" w14:paraId="000009A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&lt;meta charset="UTF-8"&gt;</w:t>
      </w:r>
    </w:p>
    <w:p w:rsidR="00000000" w:rsidDel="00000000" w:rsidP="00000000" w:rsidRDefault="00000000" w:rsidRPr="00000000" w14:paraId="000009A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&lt;meta http-equiv="X-UA-Compatible" content="IE=edge"&gt;</w:t>
      </w:r>
    </w:p>
    <w:p w:rsidR="00000000" w:rsidDel="00000000" w:rsidP="00000000" w:rsidRDefault="00000000" w:rsidRPr="00000000" w14:paraId="000009A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&lt;meta name="viewport" content="width=device-width, initial-scale=1.0"&gt;</w:t>
      </w:r>
    </w:p>
    <w:p w:rsidR="00000000" w:rsidDel="00000000" w:rsidP="00000000" w:rsidRDefault="00000000" w:rsidRPr="00000000" w14:paraId="000009A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&lt;title&gt;공기습도차트&lt;/title&gt;</w:t>
      </w:r>
    </w:p>
    <w:p w:rsidR="00000000" w:rsidDel="00000000" w:rsidP="00000000" w:rsidRDefault="00000000" w:rsidRPr="00000000" w14:paraId="000009A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 Chart.js CDN --&gt;</w:t>
      </w:r>
    </w:p>
    <w:p w:rsidR="00000000" w:rsidDel="00000000" w:rsidP="00000000" w:rsidRDefault="00000000" w:rsidRPr="00000000" w14:paraId="000009B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&lt;script src="https://cdn.jsdelivr.net/npm/chart.js"&gt;&lt;/script&gt;</w:t>
      </w:r>
    </w:p>
    <w:p w:rsidR="00000000" w:rsidDel="00000000" w:rsidP="00000000" w:rsidRDefault="00000000" w:rsidRPr="00000000" w14:paraId="000009B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&lt;/head&gt;</w:t>
      </w:r>
    </w:p>
    <w:p w:rsidR="00000000" w:rsidDel="00000000" w:rsidP="00000000" w:rsidRDefault="00000000" w:rsidRPr="00000000" w14:paraId="000009B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&lt;body&gt;</w:t>
      </w:r>
    </w:p>
    <w:p w:rsidR="00000000" w:rsidDel="00000000" w:rsidP="00000000" w:rsidRDefault="00000000" w:rsidRPr="00000000" w14:paraId="000009B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&lt;h1&gt;공기습도차트&lt;/h1&gt;</w:t>
      </w:r>
    </w:p>
    <w:p w:rsidR="00000000" w:rsidDel="00000000" w:rsidP="00000000" w:rsidRDefault="00000000" w:rsidRPr="00000000" w14:paraId="000009B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&lt;label for="date"&gt;Select Date:&lt;/label&gt;</w:t>
      </w:r>
    </w:p>
    <w:p w:rsidR="00000000" w:rsidDel="00000000" w:rsidP="00000000" w:rsidRDefault="00000000" w:rsidRPr="00000000" w14:paraId="000009B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&lt;input type="date" id="date" name="date" value="{{ today }}" max="{{ today }}"&gt;</w:t>
      </w:r>
    </w:p>
    <w:p w:rsidR="00000000" w:rsidDel="00000000" w:rsidP="00000000" w:rsidRDefault="00000000" w:rsidRPr="00000000" w14:paraId="000009B6">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9B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&lt;canvas id="dataChart" width="800" height="400"&gt;&lt;/canvas&gt;</w:t>
      </w:r>
    </w:p>
    <w:p w:rsidR="00000000" w:rsidDel="00000000" w:rsidP="00000000" w:rsidRDefault="00000000" w:rsidRPr="00000000" w14:paraId="000009B8">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9B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id="error-msg" style="color: red;"&gt;&lt;/div&gt;</w:t>
      </w:r>
    </w:p>
    <w:p w:rsidR="00000000" w:rsidDel="00000000" w:rsidP="00000000" w:rsidRDefault="00000000" w:rsidRPr="00000000" w14:paraId="000009BA">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9B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&lt;script&gt;</w:t>
      </w:r>
    </w:p>
    <w:p w:rsidR="00000000" w:rsidDel="00000000" w:rsidP="00000000" w:rsidRDefault="00000000" w:rsidRPr="00000000" w14:paraId="000009B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let dataChart = null;</w:t>
      </w:r>
    </w:p>
    <w:p w:rsidR="00000000" w:rsidDel="00000000" w:rsidP="00000000" w:rsidRDefault="00000000" w:rsidRPr="00000000" w14:paraId="000009BD">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9B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Function to fetch and update chart data</w:t>
      </w:r>
    </w:p>
    <w:p w:rsidR="00000000" w:rsidDel="00000000" w:rsidP="00000000" w:rsidRDefault="00000000" w:rsidRPr="00000000" w14:paraId="000009B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function updateChartData(selectedDate) {</w:t>
      </w:r>
    </w:p>
    <w:p w:rsidR="00000000" w:rsidDel="00000000" w:rsidP="00000000" w:rsidRDefault="00000000" w:rsidRPr="00000000" w14:paraId="000009C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fetch(`/get_air_humidity_data?date=${selectedDate}`)</w:t>
      </w:r>
    </w:p>
    <w:p w:rsidR="00000000" w:rsidDel="00000000" w:rsidP="00000000" w:rsidRDefault="00000000" w:rsidRPr="00000000" w14:paraId="000009C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.then(response =&gt; {</w:t>
      </w:r>
    </w:p>
    <w:p w:rsidR="00000000" w:rsidDel="00000000" w:rsidP="00000000" w:rsidRDefault="00000000" w:rsidRPr="00000000" w14:paraId="000009C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(!response.ok) {</w:t>
      </w:r>
    </w:p>
    <w:p w:rsidR="00000000" w:rsidDel="00000000" w:rsidP="00000000" w:rsidRDefault="00000000" w:rsidRPr="00000000" w14:paraId="000009C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throw new Error('No data available for the selected date.');</w:t>
      </w:r>
    </w:p>
    <w:p w:rsidR="00000000" w:rsidDel="00000000" w:rsidP="00000000" w:rsidRDefault="00000000" w:rsidRPr="00000000" w14:paraId="000009C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C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response.json();</w:t>
      </w:r>
    </w:p>
    <w:p w:rsidR="00000000" w:rsidDel="00000000" w:rsidP="00000000" w:rsidRDefault="00000000" w:rsidRPr="00000000" w14:paraId="000009C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C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.then(data =&gt; {</w:t>
      </w:r>
    </w:p>
    <w:p w:rsidR="00000000" w:rsidDel="00000000" w:rsidP="00000000" w:rsidRDefault="00000000" w:rsidRPr="00000000" w14:paraId="000009C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values = data.humidity_values;</w:t>
      </w:r>
    </w:p>
    <w:p w:rsidR="00000000" w:rsidDel="00000000" w:rsidP="00000000" w:rsidRDefault="00000000" w:rsidRPr="00000000" w14:paraId="000009C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timestamps = data.timestamps;</w:t>
      </w:r>
    </w:p>
    <w:p w:rsidR="00000000" w:rsidDel="00000000" w:rsidP="00000000" w:rsidRDefault="00000000" w:rsidRPr="00000000" w14:paraId="000009CA">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9C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Remove any previous error message</w:t>
      </w:r>
    </w:p>
    <w:p w:rsidR="00000000" w:rsidDel="00000000" w:rsidP="00000000" w:rsidRDefault="00000000" w:rsidRPr="00000000" w14:paraId="000009C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document.getElementById('error-msg').innerText = '';</w:t>
      </w:r>
    </w:p>
    <w:p w:rsidR="00000000" w:rsidDel="00000000" w:rsidP="00000000" w:rsidRDefault="00000000" w:rsidRPr="00000000" w14:paraId="000009CD">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9C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Destroy previous chart if exists</w:t>
      </w:r>
    </w:p>
    <w:p w:rsidR="00000000" w:rsidDel="00000000" w:rsidP="00000000" w:rsidRDefault="00000000" w:rsidRPr="00000000" w14:paraId="000009C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(dataChart !== null) {</w:t>
      </w:r>
    </w:p>
    <w:p w:rsidR="00000000" w:rsidDel="00000000" w:rsidP="00000000" w:rsidRDefault="00000000" w:rsidRPr="00000000" w14:paraId="000009D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dataChart.destroy();</w:t>
      </w:r>
    </w:p>
    <w:p w:rsidR="00000000" w:rsidDel="00000000" w:rsidP="00000000" w:rsidRDefault="00000000" w:rsidRPr="00000000" w14:paraId="000009D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D2">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9D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Create a new Chart object</w:t>
      </w:r>
    </w:p>
    <w:p w:rsidR="00000000" w:rsidDel="00000000" w:rsidP="00000000" w:rsidRDefault="00000000" w:rsidRPr="00000000" w14:paraId="000009D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ctx = document.getElementById('dataChart').getContext('2d');</w:t>
      </w:r>
    </w:p>
    <w:p w:rsidR="00000000" w:rsidDel="00000000" w:rsidP="00000000" w:rsidRDefault="00000000" w:rsidRPr="00000000" w14:paraId="000009D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dataChart = new Chart(ctx, {</w:t>
      </w:r>
    </w:p>
    <w:p w:rsidR="00000000" w:rsidDel="00000000" w:rsidP="00000000" w:rsidRDefault="00000000" w:rsidRPr="00000000" w14:paraId="000009D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type: 'line',</w:t>
      </w:r>
    </w:p>
    <w:p w:rsidR="00000000" w:rsidDel="00000000" w:rsidP="00000000" w:rsidRDefault="00000000" w:rsidRPr="00000000" w14:paraId="000009D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 {</w:t>
      </w:r>
    </w:p>
    <w:p w:rsidR="00000000" w:rsidDel="00000000" w:rsidP="00000000" w:rsidRDefault="00000000" w:rsidRPr="00000000" w14:paraId="000009D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labels: timestamps,</w:t>
      </w:r>
    </w:p>
    <w:p w:rsidR="00000000" w:rsidDel="00000000" w:rsidP="00000000" w:rsidRDefault="00000000" w:rsidRPr="00000000" w14:paraId="000009D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datasets: [{</w:t>
      </w:r>
    </w:p>
    <w:p w:rsidR="00000000" w:rsidDel="00000000" w:rsidP="00000000" w:rsidRDefault="00000000" w:rsidRPr="00000000" w14:paraId="000009D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label: 'Humidity',</w:t>
      </w:r>
    </w:p>
    <w:p w:rsidR="00000000" w:rsidDel="00000000" w:rsidP="00000000" w:rsidRDefault="00000000" w:rsidRPr="00000000" w14:paraId="000009D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 values,</w:t>
      </w:r>
    </w:p>
    <w:p w:rsidR="00000000" w:rsidDel="00000000" w:rsidP="00000000" w:rsidRDefault="00000000" w:rsidRPr="00000000" w14:paraId="000009D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fill: false,</w:t>
      </w:r>
    </w:p>
    <w:p w:rsidR="00000000" w:rsidDel="00000000" w:rsidP="00000000" w:rsidRDefault="00000000" w:rsidRPr="00000000" w14:paraId="000009D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borderColor: 'rgb(75, 192, 192)',</w:t>
      </w:r>
    </w:p>
    <w:p w:rsidR="00000000" w:rsidDel="00000000" w:rsidP="00000000" w:rsidRDefault="00000000" w:rsidRPr="00000000" w14:paraId="000009D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tension: 0.1</w:t>
      </w:r>
    </w:p>
    <w:p w:rsidR="00000000" w:rsidDel="00000000" w:rsidP="00000000" w:rsidRDefault="00000000" w:rsidRPr="00000000" w14:paraId="000009D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E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E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options: {</w:t>
      </w:r>
    </w:p>
    <w:p w:rsidR="00000000" w:rsidDel="00000000" w:rsidP="00000000" w:rsidRDefault="00000000" w:rsidRPr="00000000" w14:paraId="000009E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scales: {</w:t>
      </w:r>
    </w:p>
    <w:p w:rsidR="00000000" w:rsidDel="00000000" w:rsidP="00000000" w:rsidRDefault="00000000" w:rsidRPr="00000000" w14:paraId="000009E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x: {</w:t>
      </w:r>
    </w:p>
    <w:p w:rsidR="00000000" w:rsidDel="00000000" w:rsidP="00000000" w:rsidRDefault="00000000" w:rsidRPr="00000000" w14:paraId="000009E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title: {</w:t>
      </w:r>
    </w:p>
    <w:p w:rsidR="00000000" w:rsidDel="00000000" w:rsidP="00000000" w:rsidRDefault="00000000" w:rsidRPr="00000000" w14:paraId="000009E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display: true,</w:t>
      </w:r>
    </w:p>
    <w:p w:rsidR="00000000" w:rsidDel="00000000" w:rsidP="00000000" w:rsidRDefault="00000000" w:rsidRPr="00000000" w14:paraId="000009E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text: 'Timestamp'</w:t>
      </w:r>
    </w:p>
    <w:p w:rsidR="00000000" w:rsidDel="00000000" w:rsidP="00000000" w:rsidRDefault="00000000" w:rsidRPr="00000000" w14:paraId="000009E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E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E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y: {</w:t>
      </w:r>
    </w:p>
    <w:p w:rsidR="00000000" w:rsidDel="00000000" w:rsidP="00000000" w:rsidRDefault="00000000" w:rsidRPr="00000000" w14:paraId="000009E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title: {</w:t>
      </w:r>
    </w:p>
    <w:p w:rsidR="00000000" w:rsidDel="00000000" w:rsidP="00000000" w:rsidRDefault="00000000" w:rsidRPr="00000000" w14:paraId="000009E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display: true,</w:t>
      </w:r>
    </w:p>
    <w:p w:rsidR="00000000" w:rsidDel="00000000" w:rsidP="00000000" w:rsidRDefault="00000000" w:rsidRPr="00000000" w14:paraId="000009E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text: 'Humidity'</w:t>
      </w:r>
    </w:p>
    <w:p w:rsidR="00000000" w:rsidDel="00000000" w:rsidP="00000000" w:rsidRDefault="00000000" w:rsidRPr="00000000" w14:paraId="000009E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E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E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F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F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F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F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.catch(error =&gt; {</w:t>
      </w:r>
    </w:p>
    <w:p w:rsidR="00000000" w:rsidDel="00000000" w:rsidP="00000000" w:rsidRDefault="00000000" w:rsidRPr="00000000" w14:paraId="000009F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console.error('Error fetching data:', error);</w:t>
      </w:r>
    </w:p>
    <w:p w:rsidR="00000000" w:rsidDel="00000000" w:rsidP="00000000" w:rsidRDefault="00000000" w:rsidRPr="00000000" w14:paraId="000009F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document.getElementById('error-msg').innerText = error.message;</w:t>
      </w:r>
    </w:p>
    <w:p w:rsidR="00000000" w:rsidDel="00000000" w:rsidP="00000000" w:rsidRDefault="00000000" w:rsidRPr="00000000" w14:paraId="000009F6">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9F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Destroy previous chart if exists</w:t>
      </w:r>
    </w:p>
    <w:p w:rsidR="00000000" w:rsidDel="00000000" w:rsidP="00000000" w:rsidRDefault="00000000" w:rsidRPr="00000000" w14:paraId="000009F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(dataChart !== null) {</w:t>
      </w:r>
    </w:p>
    <w:p w:rsidR="00000000" w:rsidDel="00000000" w:rsidP="00000000" w:rsidRDefault="00000000" w:rsidRPr="00000000" w14:paraId="000009F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dataChart.destroy();</w:t>
      </w:r>
    </w:p>
    <w:p w:rsidR="00000000" w:rsidDel="00000000" w:rsidP="00000000" w:rsidRDefault="00000000" w:rsidRPr="00000000" w14:paraId="000009F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F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F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9FD">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9F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Update chart when date is changed</w:t>
      </w:r>
    </w:p>
    <w:p w:rsidR="00000000" w:rsidDel="00000000" w:rsidP="00000000" w:rsidRDefault="00000000" w:rsidRPr="00000000" w14:paraId="000009F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document.getElementById('date').addEventListener('change', event =&gt; {</w:t>
      </w:r>
    </w:p>
    <w:p w:rsidR="00000000" w:rsidDel="00000000" w:rsidP="00000000" w:rsidRDefault="00000000" w:rsidRPr="00000000" w14:paraId="00000A0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selectedDate = event.target.value;</w:t>
      </w:r>
    </w:p>
    <w:p w:rsidR="00000000" w:rsidDel="00000000" w:rsidP="00000000" w:rsidRDefault="00000000" w:rsidRPr="00000000" w14:paraId="00000A0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updateChartData(selectedDate);</w:t>
      </w:r>
    </w:p>
    <w:p w:rsidR="00000000" w:rsidDel="00000000" w:rsidP="00000000" w:rsidRDefault="00000000" w:rsidRPr="00000000" w14:paraId="00000A0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03">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0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Initial chart load with today's date</w:t>
      </w:r>
    </w:p>
    <w:p w:rsidR="00000000" w:rsidDel="00000000" w:rsidP="00000000" w:rsidRDefault="00000000" w:rsidRPr="00000000" w14:paraId="00000A0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document.addEventListener('DOMContentLoaded', () =&gt; {</w:t>
      </w:r>
    </w:p>
    <w:p w:rsidR="00000000" w:rsidDel="00000000" w:rsidP="00000000" w:rsidRDefault="00000000" w:rsidRPr="00000000" w14:paraId="00000A0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today = new Date().toISOString().split('T')[0];</w:t>
      </w:r>
    </w:p>
    <w:p w:rsidR="00000000" w:rsidDel="00000000" w:rsidP="00000000" w:rsidRDefault="00000000" w:rsidRPr="00000000" w14:paraId="00000A0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document.getElementById('date').value = today;</w:t>
      </w:r>
    </w:p>
    <w:p w:rsidR="00000000" w:rsidDel="00000000" w:rsidP="00000000" w:rsidRDefault="00000000" w:rsidRPr="00000000" w14:paraId="00000A0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updateChartData(today);</w:t>
      </w:r>
    </w:p>
    <w:p w:rsidR="00000000" w:rsidDel="00000000" w:rsidP="00000000" w:rsidRDefault="00000000" w:rsidRPr="00000000" w14:paraId="00000A0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0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&lt;/script&gt;</w:t>
      </w:r>
    </w:p>
    <w:p w:rsidR="00000000" w:rsidDel="00000000" w:rsidP="00000000" w:rsidRDefault="00000000" w:rsidRPr="00000000" w14:paraId="00000A0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&lt;/body&gt;</w:t>
      </w:r>
    </w:p>
    <w:p w:rsidR="00000000" w:rsidDel="00000000" w:rsidP="00000000" w:rsidRDefault="00000000" w:rsidRPr="00000000" w14:paraId="00000A0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&lt;/html&gt;</w:t>
      </w:r>
    </w:p>
    <w:p w:rsidR="00000000" w:rsidDel="00000000" w:rsidP="00000000" w:rsidRDefault="00000000" w:rsidRPr="00000000" w14:paraId="00000A0D">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0E">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0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chart3.html(공기온도차트)</w:t>
      </w:r>
    </w:p>
    <w:p w:rsidR="00000000" w:rsidDel="00000000" w:rsidP="00000000" w:rsidRDefault="00000000" w:rsidRPr="00000000" w14:paraId="00000A1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&lt;!DOCTYPE html&gt;</w:t>
      </w:r>
    </w:p>
    <w:p w:rsidR="00000000" w:rsidDel="00000000" w:rsidP="00000000" w:rsidRDefault="00000000" w:rsidRPr="00000000" w14:paraId="00000A1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&lt;html lang="en"&gt;</w:t>
      </w:r>
    </w:p>
    <w:p w:rsidR="00000000" w:rsidDel="00000000" w:rsidP="00000000" w:rsidRDefault="00000000" w:rsidRPr="00000000" w14:paraId="00000A1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&lt;head&gt;</w:t>
      </w:r>
    </w:p>
    <w:p w:rsidR="00000000" w:rsidDel="00000000" w:rsidP="00000000" w:rsidRDefault="00000000" w:rsidRPr="00000000" w14:paraId="00000A1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&lt;meta charset="UTF-8"&gt;</w:t>
      </w:r>
    </w:p>
    <w:p w:rsidR="00000000" w:rsidDel="00000000" w:rsidP="00000000" w:rsidRDefault="00000000" w:rsidRPr="00000000" w14:paraId="00000A1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&lt;meta http-equiv="X-UA-Compatible" content="IE=edge"&gt;</w:t>
      </w:r>
    </w:p>
    <w:p w:rsidR="00000000" w:rsidDel="00000000" w:rsidP="00000000" w:rsidRDefault="00000000" w:rsidRPr="00000000" w14:paraId="00000A1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&lt;meta name="viewport" content="width=device-width, initial-scale=1.0"&gt;</w:t>
      </w:r>
    </w:p>
    <w:p w:rsidR="00000000" w:rsidDel="00000000" w:rsidP="00000000" w:rsidRDefault="00000000" w:rsidRPr="00000000" w14:paraId="00000A1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&lt;title&gt;공기온도차트&lt;/title&gt;</w:t>
      </w:r>
    </w:p>
    <w:p w:rsidR="00000000" w:rsidDel="00000000" w:rsidP="00000000" w:rsidRDefault="00000000" w:rsidRPr="00000000" w14:paraId="00000A1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 Chart.js CDN --&gt;</w:t>
      </w:r>
    </w:p>
    <w:p w:rsidR="00000000" w:rsidDel="00000000" w:rsidP="00000000" w:rsidRDefault="00000000" w:rsidRPr="00000000" w14:paraId="00000A1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&lt;script src="https://cdn.jsdelivr.net/npm/chart.js"&gt;&lt;/script&gt;</w:t>
      </w:r>
    </w:p>
    <w:p w:rsidR="00000000" w:rsidDel="00000000" w:rsidP="00000000" w:rsidRDefault="00000000" w:rsidRPr="00000000" w14:paraId="00000A1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&lt;/head&gt;</w:t>
      </w:r>
    </w:p>
    <w:p w:rsidR="00000000" w:rsidDel="00000000" w:rsidP="00000000" w:rsidRDefault="00000000" w:rsidRPr="00000000" w14:paraId="00000A1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&lt;body&gt;</w:t>
      </w:r>
    </w:p>
    <w:p w:rsidR="00000000" w:rsidDel="00000000" w:rsidP="00000000" w:rsidRDefault="00000000" w:rsidRPr="00000000" w14:paraId="00000A1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&lt;h1&gt;공기온도차트&lt;/h1&gt;</w:t>
      </w:r>
    </w:p>
    <w:p w:rsidR="00000000" w:rsidDel="00000000" w:rsidP="00000000" w:rsidRDefault="00000000" w:rsidRPr="00000000" w14:paraId="00000A1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&lt;label for="date"&gt;Select Date:&lt;/label&gt;</w:t>
      </w:r>
    </w:p>
    <w:p w:rsidR="00000000" w:rsidDel="00000000" w:rsidP="00000000" w:rsidRDefault="00000000" w:rsidRPr="00000000" w14:paraId="00000A1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&lt;input type="date" id="date" name="date" value="{{ today }}" max="{{ today }}"&gt;</w:t>
      </w:r>
    </w:p>
    <w:p w:rsidR="00000000" w:rsidDel="00000000" w:rsidP="00000000" w:rsidRDefault="00000000" w:rsidRPr="00000000" w14:paraId="00000A1E">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1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&lt;canvas id="dataChart" width="800" height="400"&gt;&lt;/canvas&gt;</w:t>
      </w:r>
    </w:p>
    <w:p w:rsidR="00000000" w:rsidDel="00000000" w:rsidP="00000000" w:rsidRDefault="00000000" w:rsidRPr="00000000" w14:paraId="00000A20">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2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id="error-msg" style="color: red;"&gt;&lt;/div&gt;</w:t>
      </w:r>
    </w:p>
    <w:p w:rsidR="00000000" w:rsidDel="00000000" w:rsidP="00000000" w:rsidRDefault="00000000" w:rsidRPr="00000000" w14:paraId="00000A22">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2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&lt;script&gt;</w:t>
      </w:r>
    </w:p>
    <w:p w:rsidR="00000000" w:rsidDel="00000000" w:rsidP="00000000" w:rsidRDefault="00000000" w:rsidRPr="00000000" w14:paraId="00000A2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let dataChart = null;</w:t>
      </w:r>
    </w:p>
    <w:p w:rsidR="00000000" w:rsidDel="00000000" w:rsidP="00000000" w:rsidRDefault="00000000" w:rsidRPr="00000000" w14:paraId="00000A25">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2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Function to fetch and update chart data</w:t>
      </w:r>
    </w:p>
    <w:p w:rsidR="00000000" w:rsidDel="00000000" w:rsidP="00000000" w:rsidRDefault="00000000" w:rsidRPr="00000000" w14:paraId="00000A2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function updateChartData(selectedDate) {</w:t>
      </w:r>
    </w:p>
    <w:p w:rsidR="00000000" w:rsidDel="00000000" w:rsidP="00000000" w:rsidRDefault="00000000" w:rsidRPr="00000000" w14:paraId="00000A2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fetch(`/get_air_temperature_data?date=${selectedDate}`)</w:t>
      </w:r>
    </w:p>
    <w:p w:rsidR="00000000" w:rsidDel="00000000" w:rsidP="00000000" w:rsidRDefault="00000000" w:rsidRPr="00000000" w14:paraId="00000A2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.then(response =&gt; {</w:t>
      </w:r>
    </w:p>
    <w:p w:rsidR="00000000" w:rsidDel="00000000" w:rsidP="00000000" w:rsidRDefault="00000000" w:rsidRPr="00000000" w14:paraId="00000A2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(!response.ok) {</w:t>
      </w:r>
    </w:p>
    <w:p w:rsidR="00000000" w:rsidDel="00000000" w:rsidP="00000000" w:rsidRDefault="00000000" w:rsidRPr="00000000" w14:paraId="00000A2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throw new Error('No data available for the selected date.');</w:t>
      </w:r>
    </w:p>
    <w:p w:rsidR="00000000" w:rsidDel="00000000" w:rsidP="00000000" w:rsidRDefault="00000000" w:rsidRPr="00000000" w14:paraId="00000A2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2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response.json();</w:t>
      </w:r>
    </w:p>
    <w:p w:rsidR="00000000" w:rsidDel="00000000" w:rsidP="00000000" w:rsidRDefault="00000000" w:rsidRPr="00000000" w14:paraId="00000A2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2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.then(data =&gt; {</w:t>
      </w:r>
    </w:p>
    <w:p w:rsidR="00000000" w:rsidDel="00000000" w:rsidP="00000000" w:rsidRDefault="00000000" w:rsidRPr="00000000" w14:paraId="00000A3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values = data.temperature_values;</w:t>
      </w:r>
    </w:p>
    <w:p w:rsidR="00000000" w:rsidDel="00000000" w:rsidP="00000000" w:rsidRDefault="00000000" w:rsidRPr="00000000" w14:paraId="00000A3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timestamps = data.timestamps;</w:t>
      </w:r>
    </w:p>
    <w:p w:rsidR="00000000" w:rsidDel="00000000" w:rsidP="00000000" w:rsidRDefault="00000000" w:rsidRPr="00000000" w14:paraId="00000A32">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3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Remove any previous error message</w:t>
      </w:r>
    </w:p>
    <w:p w:rsidR="00000000" w:rsidDel="00000000" w:rsidP="00000000" w:rsidRDefault="00000000" w:rsidRPr="00000000" w14:paraId="00000A3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document.getElementById('error-msg').innerText = '';</w:t>
      </w:r>
    </w:p>
    <w:p w:rsidR="00000000" w:rsidDel="00000000" w:rsidP="00000000" w:rsidRDefault="00000000" w:rsidRPr="00000000" w14:paraId="00000A35">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3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Destroy previous chart if exists</w:t>
      </w:r>
    </w:p>
    <w:p w:rsidR="00000000" w:rsidDel="00000000" w:rsidP="00000000" w:rsidRDefault="00000000" w:rsidRPr="00000000" w14:paraId="00000A3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(dataChart !== null) {</w:t>
      </w:r>
    </w:p>
    <w:p w:rsidR="00000000" w:rsidDel="00000000" w:rsidP="00000000" w:rsidRDefault="00000000" w:rsidRPr="00000000" w14:paraId="00000A3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dataChart.destroy();</w:t>
      </w:r>
    </w:p>
    <w:p w:rsidR="00000000" w:rsidDel="00000000" w:rsidP="00000000" w:rsidRDefault="00000000" w:rsidRPr="00000000" w14:paraId="00000A3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3A">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3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Create a new Chart object</w:t>
      </w:r>
    </w:p>
    <w:p w:rsidR="00000000" w:rsidDel="00000000" w:rsidP="00000000" w:rsidRDefault="00000000" w:rsidRPr="00000000" w14:paraId="00000A3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ctx = document.getElementById('dataChart').getContext('2d');</w:t>
      </w:r>
    </w:p>
    <w:p w:rsidR="00000000" w:rsidDel="00000000" w:rsidP="00000000" w:rsidRDefault="00000000" w:rsidRPr="00000000" w14:paraId="00000A3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dataChart = new Chart(ctx, {</w:t>
      </w:r>
    </w:p>
    <w:p w:rsidR="00000000" w:rsidDel="00000000" w:rsidP="00000000" w:rsidRDefault="00000000" w:rsidRPr="00000000" w14:paraId="00000A3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type: 'line',</w:t>
      </w:r>
    </w:p>
    <w:p w:rsidR="00000000" w:rsidDel="00000000" w:rsidP="00000000" w:rsidRDefault="00000000" w:rsidRPr="00000000" w14:paraId="00000A3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 {</w:t>
      </w:r>
    </w:p>
    <w:p w:rsidR="00000000" w:rsidDel="00000000" w:rsidP="00000000" w:rsidRDefault="00000000" w:rsidRPr="00000000" w14:paraId="00000A4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labels: timestamps,</w:t>
      </w:r>
    </w:p>
    <w:p w:rsidR="00000000" w:rsidDel="00000000" w:rsidP="00000000" w:rsidRDefault="00000000" w:rsidRPr="00000000" w14:paraId="00000A4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datasets: [{</w:t>
      </w:r>
    </w:p>
    <w:p w:rsidR="00000000" w:rsidDel="00000000" w:rsidP="00000000" w:rsidRDefault="00000000" w:rsidRPr="00000000" w14:paraId="00000A4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label: 'Temperature',</w:t>
      </w:r>
    </w:p>
    <w:p w:rsidR="00000000" w:rsidDel="00000000" w:rsidP="00000000" w:rsidRDefault="00000000" w:rsidRPr="00000000" w14:paraId="00000A4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 values,</w:t>
      </w:r>
    </w:p>
    <w:p w:rsidR="00000000" w:rsidDel="00000000" w:rsidP="00000000" w:rsidRDefault="00000000" w:rsidRPr="00000000" w14:paraId="00000A4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fill: false,</w:t>
      </w:r>
    </w:p>
    <w:p w:rsidR="00000000" w:rsidDel="00000000" w:rsidP="00000000" w:rsidRDefault="00000000" w:rsidRPr="00000000" w14:paraId="00000A4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borderColor: 'rgb(255, 99, 132)',</w:t>
      </w:r>
    </w:p>
    <w:p w:rsidR="00000000" w:rsidDel="00000000" w:rsidP="00000000" w:rsidRDefault="00000000" w:rsidRPr="00000000" w14:paraId="00000A4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tension: 0.1</w:t>
      </w:r>
    </w:p>
    <w:p w:rsidR="00000000" w:rsidDel="00000000" w:rsidP="00000000" w:rsidRDefault="00000000" w:rsidRPr="00000000" w14:paraId="00000A4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4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4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options: {</w:t>
      </w:r>
    </w:p>
    <w:p w:rsidR="00000000" w:rsidDel="00000000" w:rsidP="00000000" w:rsidRDefault="00000000" w:rsidRPr="00000000" w14:paraId="00000A4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scales: {</w:t>
      </w:r>
    </w:p>
    <w:p w:rsidR="00000000" w:rsidDel="00000000" w:rsidP="00000000" w:rsidRDefault="00000000" w:rsidRPr="00000000" w14:paraId="00000A4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x: {</w:t>
      </w:r>
    </w:p>
    <w:p w:rsidR="00000000" w:rsidDel="00000000" w:rsidP="00000000" w:rsidRDefault="00000000" w:rsidRPr="00000000" w14:paraId="00000A4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title: {</w:t>
      </w:r>
    </w:p>
    <w:p w:rsidR="00000000" w:rsidDel="00000000" w:rsidP="00000000" w:rsidRDefault="00000000" w:rsidRPr="00000000" w14:paraId="00000A4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display: true,</w:t>
      </w:r>
    </w:p>
    <w:p w:rsidR="00000000" w:rsidDel="00000000" w:rsidP="00000000" w:rsidRDefault="00000000" w:rsidRPr="00000000" w14:paraId="00000A4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text: 'Timestamp'</w:t>
      </w:r>
    </w:p>
    <w:p w:rsidR="00000000" w:rsidDel="00000000" w:rsidP="00000000" w:rsidRDefault="00000000" w:rsidRPr="00000000" w14:paraId="00000A4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5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5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y: {</w:t>
      </w:r>
    </w:p>
    <w:p w:rsidR="00000000" w:rsidDel="00000000" w:rsidP="00000000" w:rsidRDefault="00000000" w:rsidRPr="00000000" w14:paraId="00000A5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title: {</w:t>
      </w:r>
    </w:p>
    <w:p w:rsidR="00000000" w:rsidDel="00000000" w:rsidP="00000000" w:rsidRDefault="00000000" w:rsidRPr="00000000" w14:paraId="00000A5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display: true,</w:t>
      </w:r>
    </w:p>
    <w:p w:rsidR="00000000" w:rsidDel="00000000" w:rsidP="00000000" w:rsidRDefault="00000000" w:rsidRPr="00000000" w14:paraId="00000A5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text: 'Temperature (°C)'</w:t>
      </w:r>
    </w:p>
    <w:p w:rsidR="00000000" w:rsidDel="00000000" w:rsidP="00000000" w:rsidRDefault="00000000" w:rsidRPr="00000000" w14:paraId="00000A5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5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5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5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5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5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5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.catch(error =&gt; {</w:t>
      </w:r>
    </w:p>
    <w:p w:rsidR="00000000" w:rsidDel="00000000" w:rsidP="00000000" w:rsidRDefault="00000000" w:rsidRPr="00000000" w14:paraId="00000A5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console.error('Error fetching data:', error);</w:t>
      </w:r>
    </w:p>
    <w:p w:rsidR="00000000" w:rsidDel="00000000" w:rsidP="00000000" w:rsidRDefault="00000000" w:rsidRPr="00000000" w14:paraId="00000A5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document.getElementById('error-msg').innerText = error.message;</w:t>
      </w:r>
    </w:p>
    <w:p w:rsidR="00000000" w:rsidDel="00000000" w:rsidP="00000000" w:rsidRDefault="00000000" w:rsidRPr="00000000" w14:paraId="00000A5E">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5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Destroy previous chart if exists</w:t>
      </w:r>
    </w:p>
    <w:p w:rsidR="00000000" w:rsidDel="00000000" w:rsidP="00000000" w:rsidRDefault="00000000" w:rsidRPr="00000000" w14:paraId="00000A6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(dataChart !== null) {</w:t>
      </w:r>
    </w:p>
    <w:p w:rsidR="00000000" w:rsidDel="00000000" w:rsidP="00000000" w:rsidRDefault="00000000" w:rsidRPr="00000000" w14:paraId="00000A6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dataChart.destroy();</w:t>
      </w:r>
    </w:p>
    <w:p w:rsidR="00000000" w:rsidDel="00000000" w:rsidP="00000000" w:rsidRDefault="00000000" w:rsidRPr="00000000" w14:paraId="00000A6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6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6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65">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6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Update chart when date is changed</w:t>
      </w:r>
    </w:p>
    <w:p w:rsidR="00000000" w:rsidDel="00000000" w:rsidP="00000000" w:rsidRDefault="00000000" w:rsidRPr="00000000" w14:paraId="00000A6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document.getElementById('date').addEventListener('change', event =&gt; {</w:t>
      </w:r>
    </w:p>
    <w:p w:rsidR="00000000" w:rsidDel="00000000" w:rsidP="00000000" w:rsidRDefault="00000000" w:rsidRPr="00000000" w14:paraId="00000A6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selectedDate = event.target.value;</w:t>
      </w:r>
    </w:p>
    <w:p w:rsidR="00000000" w:rsidDel="00000000" w:rsidP="00000000" w:rsidRDefault="00000000" w:rsidRPr="00000000" w14:paraId="00000A6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updateChartData(selectedDate);</w:t>
      </w:r>
    </w:p>
    <w:p w:rsidR="00000000" w:rsidDel="00000000" w:rsidP="00000000" w:rsidRDefault="00000000" w:rsidRPr="00000000" w14:paraId="00000A6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6B">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6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Initial chart load with today's date</w:t>
      </w:r>
    </w:p>
    <w:p w:rsidR="00000000" w:rsidDel="00000000" w:rsidP="00000000" w:rsidRDefault="00000000" w:rsidRPr="00000000" w14:paraId="00000A6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document.addEventListener('DOMContentLoaded', () =&gt; {</w:t>
      </w:r>
    </w:p>
    <w:p w:rsidR="00000000" w:rsidDel="00000000" w:rsidP="00000000" w:rsidRDefault="00000000" w:rsidRPr="00000000" w14:paraId="00000A6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today = new Date().toISOString().split('T')[0];</w:t>
      </w:r>
    </w:p>
    <w:p w:rsidR="00000000" w:rsidDel="00000000" w:rsidP="00000000" w:rsidRDefault="00000000" w:rsidRPr="00000000" w14:paraId="00000A6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document.getElementById('date').value = today;</w:t>
      </w:r>
    </w:p>
    <w:p w:rsidR="00000000" w:rsidDel="00000000" w:rsidP="00000000" w:rsidRDefault="00000000" w:rsidRPr="00000000" w14:paraId="00000A7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updateChartData(today);</w:t>
      </w:r>
    </w:p>
    <w:p w:rsidR="00000000" w:rsidDel="00000000" w:rsidP="00000000" w:rsidRDefault="00000000" w:rsidRPr="00000000" w14:paraId="00000A7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7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&lt;/script&gt;</w:t>
      </w:r>
    </w:p>
    <w:p w:rsidR="00000000" w:rsidDel="00000000" w:rsidP="00000000" w:rsidRDefault="00000000" w:rsidRPr="00000000" w14:paraId="00000A7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&lt;/body&gt;</w:t>
      </w:r>
    </w:p>
    <w:p w:rsidR="00000000" w:rsidDel="00000000" w:rsidP="00000000" w:rsidRDefault="00000000" w:rsidRPr="00000000" w14:paraId="00000A7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&lt;/html&gt;</w:t>
      </w:r>
    </w:p>
    <w:p w:rsidR="00000000" w:rsidDel="00000000" w:rsidP="00000000" w:rsidRDefault="00000000" w:rsidRPr="00000000" w14:paraId="00000A75">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7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chart4.html(조도차트)</w:t>
      </w:r>
    </w:p>
    <w:p w:rsidR="00000000" w:rsidDel="00000000" w:rsidP="00000000" w:rsidRDefault="00000000" w:rsidRPr="00000000" w14:paraId="00000A7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&lt;!DOCTYPE html&gt;</w:t>
      </w:r>
    </w:p>
    <w:p w:rsidR="00000000" w:rsidDel="00000000" w:rsidP="00000000" w:rsidRDefault="00000000" w:rsidRPr="00000000" w14:paraId="00000A7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&lt;html lang="en"&gt;</w:t>
      </w:r>
    </w:p>
    <w:p w:rsidR="00000000" w:rsidDel="00000000" w:rsidP="00000000" w:rsidRDefault="00000000" w:rsidRPr="00000000" w14:paraId="00000A7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&lt;head&gt;</w:t>
      </w:r>
    </w:p>
    <w:p w:rsidR="00000000" w:rsidDel="00000000" w:rsidP="00000000" w:rsidRDefault="00000000" w:rsidRPr="00000000" w14:paraId="00000A7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&lt;meta charset="UTF-8"&gt;</w:t>
      </w:r>
    </w:p>
    <w:p w:rsidR="00000000" w:rsidDel="00000000" w:rsidP="00000000" w:rsidRDefault="00000000" w:rsidRPr="00000000" w14:paraId="00000A7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&lt;meta http-equiv="X-UA-Compatible" content="IE=edge"&gt;</w:t>
      </w:r>
    </w:p>
    <w:p w:rsidR="00000000" w:rsidDel="00000000" w:rsidP="00000000" w:rsidRDefault="00000000" w:rsidRPr="00000000" w14:paraId="00000A7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&lt;meta name="viewport" content="width=device-width, initial-scale=1.0"&gt;</w:t>
      </w:r>
    </w:p>
    <w:p w:rsidR="00000000" w:rsidDel="00000000" w:rsidP="00000000" w:rsidRDefault="00000000" w:rsidRPr="00000000" w14:paraId="00000A7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&lt;title&gt;조도차트&lt;/title&gt;</w:t>
      </w:r>
    </w:p>
    <w:p w:rsidR="00000000" w:rsidDel="00000000" w:rsidP="00000000" w:rsidRDefault="00000000" w:rsidRPr="00000000" w14:paraId="00000A7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 Chart.js CDN --&gt;</w:t>
      </w:r>
    </w:p>
    <w:p w:rsidR="00000000" w:rsidDel="00000000" w:rsidP="00000000" w:rsidRDefault="00000000" w:rsidRPr="00000000" w14:paraId="00000A7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&lt;script src="https://cdn.jsdelivr.net/npm/chart.js"&gt;&lt;/script&gt;</w:t>
      </w:r>
    </w:p>
    <w:p w:rsidR="00000000" w:rsidDel="00000000" w:rsidP="00000000" w:rsidRDefault="00000000" w:rsidRPr="00000000" w14:paraId="00000A8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&lt;/head&gt;</w:t>
      </w:r>
    </w:p>
    <w:p w:rsidR="00000000" w:rsidDel="00000000" w:rsidP="00000000" w:rsidRDefault="00000000" w:rsidRPr="00000000" w14:paraId="00000A8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&lt;body&gt;</w:t>
      </w:r>
    </w:p>
    <w:p w:rsidR="00000000" w:rsidDel="00000000" w:rsidP="00000000" w:rsidRDefault="00000000" w:rsidRPr="00000000" w14:paraId="00000A8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&lt;h1&gt;조도차트&lt;/h1&gt;</w:t>
      </w:r>
    </w:p>
    <w:p w:rsidR="00000000" w:rsidDel="00000000" w:rsidP="00000000" w:rsidRDefault="00000000" w:rsidRPr="00000000" w14:paraId="00000A8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&lt;label for="date"&gt;날짜 선택:&lt;/label&gt;</w:t>
      </w:r>
    </w:p>
    <w:p w:rsidR="00000000" w:rsidDel="00000000" w:rsidP="00000000" w:rsidRDefault="00000000" w:rsidRPr="00000000" w14:paraId="00000A8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&lt;input type="date" id="date" name="date"&gt;</w:t>
      </w:r>
    </w:p>
    <w:p w:rsidR="00000000" w:rsidDel="00000000" w:rsidP="00000000" w:rsidRDefault="00000000" w:rsidRPr="00000000" w14:paraId="00000A85">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8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&lt;canvas id="dataChart" width="800" height="400"&gt;&lt;/canvas&gt;</w:t>
      </w:r>
    </w:p>
    <w:p w:rsidR="00000000" w:rsidDel="00000000" w:rsidP="00000000" w:rsidRDefault="00000000" w:rsidRPr="00000000" w14:paraId="00000A87">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8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id="error-msg" style="color: red;"&gt;&lt;/div&gt;</w:t>
      </w:r>
    </w:p>
    <w:p w:rsidR="00000000" w:rsidDel="00000000" w:rsidP="00000000" w:rsidRDefault="00000000" w:rsidRPr="00000000" w14:paraId="00000A89">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8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&lt;script&gt;</w:t>
      </w:r>
    </w:p>
    <w:p w:rsidR="00000000" w:rsidDel="00000000" w:rsidP="00000000" w:rsidRDefault="00000000" w:rsidRPr="00000000" w14:paraId="00000A8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let dataChart = null;</w:t>
      </w:r>
    </w:p>
    <w:p w:rsidR="00000000" w:rsidDel="00000000" w:rsidP="00000000" w:rsidRDefault="00000000" w:rsidRPr="00000000" w14:paraId="00000A8C">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8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Function to fetch and update chart data</w:t>
      </w:r>
    </w:p>
    <w:p w:rsidR="00000000" w:rsidDel="00000000" w:rsidP="00000000" w:rsidRDefault="00000000" w:rsidRPr="00000000" w14:paraId="00000A8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function updateChartData(selectedDate) {</w:t>
      </w:r>
    </w:p>
    <w:p w:rsidR="00000000" w:rsidDel="00000000" w:rsidP="00000000" w:rsidRDefault="00000000" w:rsidRPr="00000000" w14:paraId="00000A8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fetch(`/get_light_intensity_data?date=${selectedDate}`)</w:t>
      </w:r>
    </w:p>
    <w:p w:rsidR="00000000" w:rsidDel="00000000" w:rsidP="00000000" w:rsidRDefault="00000000" w:rsidRPr="00000000" w14:paraId="00000A9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.then(response =&gt; {</w:t>
      </w:r>
    </w:p>
    <w:p w:rsidR="00000000" w:rsidDel="00000000" w:rsidP="00000000" w:rsidRDefault="00000000" w:rsidRPr="00000000" w14:paraId="00000A9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(!response.ok) {</w:t>
      </w:r>
    </w:p>
    <w:p w:rsidR="00000000" w:rsidDel="00000000" w:rsidP="00000000" w:rsidRDefault="00000000" w:rsidRPr="00000000" w14:paraId="00000A9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throw new Error('선택한 날짜에 대한 데이터를 가져올 수 없습니다.');</w:t>
      </w:r>
    </w:p>
    <w:p w:rsidR="00000000" w:rsidDel="00000000" w:rsidP="00000000" w:rsidRDefault="00000000" w:rsidRPr="00000000" w14:paraId="00000A9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9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response.json();</w:t>
      </w:r>
    </w:p>
    <w:p w:rsidR="00000000" w:rsidDel="00000000" w:rsidP="00000000" w:rsidRDefault="00000000" w:rsidRPr="00000000" w14:paraId="00000A9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9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.then(data =&gt; {</w:t>
      </w:r>
    </w:p>
    <w:p w:rsidR="00000000" w:rsidDel="00000000" w:rsidP="00000000" w:rsidRDefault="00000000" w:rsidRPr="00000000" w14:paraId="00000A9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values = data.intensity_values;</w:t>
      </w:r>
    </w:p>
    <w:p w:rsidR="00000000" w:rsidDel="00000000" w:rsidP="00000000" w:rsidRDefault="00000000" w:rsidRPr="00000000" w14:paraId="00000A9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timestamps = data.timestamps;</w:t>
      </w:r>
    </w:p>
    <w:p w:rsidR="00000000" w:rsidDel="00000000" w:rsidP="00000000" w:rsidRDefault="00000000" w:rsidRPr="00000000" w14:paraId="00000A99">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9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Remove any previous error message</w:t>
      </w:r>
    </w:p>
    <w:p w:rsidR="00000000" w:rsidDel="00000000" w:rsidP="00000000" w:rsidRDefault="00000000" w:rsidRPr="00000000" w14:paraId="00000A9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document.getElementById('error-msg').innerText = '';</w:t>
      </w:r>
    </w:p>
    <w:p w:rsidR="00000000" w:rsidDel="00000000" w:rsidP="00000000" w:rsidRDefault="00000000" w:rsidRPr="00000000" w14:paraId="00000A9C">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9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Destroy previous chart if exists</w:t>
      </w:r>
    </w:p>
    <w:p w:rsidR="00000000" w:rsidDel="00000000" w:rsidP="00000000" w:rsidRDefault="00000000" w:rsidRPr="00000000" w14:paraId="00000A9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(dataChart !== null) {</w:t>
      </w:r>
    </w:p>
    <w:p w:rsidR="00000000" w:rsidDel="00000000" w:rsidP="00000000" w:rsidRDefault="00000000" w:rsidRPr="00000000" w14:paraId="00000A9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dataChart.destroy();</w:t>
      </w:r>
    </w:p>
    <w:p w:rsidR="00000000" w:rsidDel="00000000" w:rsidP="00000000" w:rsidRDefault="00000000" w:rsidRPr="00000000" w14:paraId="00000AA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A1">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A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Create a new Chart object</w:t>
      </w:r>
    </w:p>
    <w:p w:rsidR="00000000" w:rsidDel="00000000" w:rsidP="00000000" w:rsidRDefault="00000000" w:rsidRPr="00000000" w14:paraId="00000AA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ctx = document.getElementById('dataChart').getContext('2d');</w:t>
      </w:r>
    </w:p>
    <w:p w:rsidR="00000000" w:rsidDel="00000000" w:rsidP="00000000" w:rsidRDefault="00000000" w:rsidRPr="00000000" w14:paraId="00000AA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dataChart = new Chart(ctx, {</w:t>
      </w:r>
    </w:p>
    <w:p w:rsidR="00000000" w:rsidDel="00000000" w:rsidP="00000000" w:rsidRDefault="00000000" w:rsidRPr="00000000" w14:paraId="00000AA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type: 'line',</w:t>
      </w:r>
    </w:p>
    <w:p w:rsidR="00000000" w:rsidDel="00000000" w:rsidP="00000000" w:rsidRDefault="00000000" w:rsidRPr="00000000" w14:paraId="00000AA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 {</w:t>
      </w:r>
    </w:p>
    <w:p w:rsidR="00000000" w:rsidDel="00000000" w:rsidP="00000000" w:rsidRDefault="00000000" w:rsidRPr="00000000" w14:paraId="00000AA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labels: timestamps,</w:t>
      </w:r>
    </w:p>
    <w:p w:rsidR="00000000" w:rsidDel="00000000" w:rsidP="00000000" w:rsidRDefault="00000000" w:rsidRPr="00000000" w14:paraId="00000AA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datasets: [{</w:t>
      </w:r>
    </w:p>
    <w:p w:rsidR="00000000" w:rsidDel="00000000" w:rsidP="00000000" w:rsidRDefault="00000000" w:rsidRPr="00000000" w14:paraId="00000AA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label: 'Intensity',</w:t>
      </w:r>
    </w:p>
    <w:p w:rsidR="00000000" w:rsidDel="00000000" w:rsidP="00000000" w:rsidRDefault="00000000" w:rsidRPr="00000000" w14:paraId="00000AA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 values,</w:t>
      </w:r>
    </w:p>
    <w:p w:rsidR="00000000" w:rsidDel="00000000" w:rsidP="00000000" w:rsidRDefault="00000000" w:rsidRPr="00000000" w14:paraId="00000AA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fill: false,</w:t>
      </w:r>
    </w:p>
    <w:p w:rsidR="00000000" w:rsidDel="00000000" w:rsidP="00000000" w:rsidRDefault="00000000" w:rsidRPr="00000000" w14:paraId="00000AA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borderColor: 'rgb(75, 192, 192)',</w:t>
      </w:r>
    </w:p>
    <w:p w:rsidR="00000000" w:rsidDel="00000000" w:rsidP="00000000" w:rsidRDefault="00000000" w:rsidRPr="00000000" w14:paraId="00000AA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tension: 0.1</w:t>
      </w:r>
    </w:p>
    <w:p w:rsidR="00000000" w:rsidDel="00000000" w:rsidP="00000000" w:rsidRDefault="00000000" w:rsidRPr="00000000" w14:paraId="00000AA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A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B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options: {</w:t>
      </w:r>
    </w:p>
    <w:p w:rsidR="00000000" w:rsidDel="00000000" w:rsidP="00000000" w:rsidRDefault="00000000" w:rsidRPr="00000000" w14:paraId="00000AB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scales: {</w:t>
      </w:r>
    </w:p>
    <w:p w:rsidR="00000000" w:rsidDel="00000000" w:rsidP="00000000" w:rsidRDefault="00000000" w:rsidRPr="00000000" w14:paraId="00000AB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x: {</w:t>
      </w:r>
    </w:p>
    <w:p w:rsidR="00000000" w:rsidDel="00000000" w:rsidP="00000000" w:rsidRDefault="00000000" w:rsidRPr="00000000" w14:paraId="00000AB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title: {</w:t>
      </w:r>
    </w:p>
    <w:p w:rsidR="00000000" w:rsidDel="00000000" w:rsidP="00000000" w:rsidRDefault="00000000" w:rsidRPr="00000000" w14:paraId="00000AB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display: true,</w:t>
      </w:r>
    </w:p>
    <w:p w:rsidR="00000000" w:rsidDel="00000000" w:rsidP="00000000" w:rsidRDefault="00000000" w:rsidRPr="00000000" w14:paraId="00000AB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text: 'Timestamp'</w:t>
      </w:r>
    </w:p>
    <w:p w:rsidR="00000000" w:rsidDel="00000000" w:rsidP="00000000" w:rsidRDefault="00000000" w:rsidRPr="00000000" w14:paraId="00000AB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B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B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y: {</w:t>
      </w:r>
    </w:p>
    <w:p w:rsidR="00000000" w:rsidDel="00000000" w:rsidP="00000000" w:rsidRDefault="00000000" w:rsidRPr="00000000" w14:paraId="00000AB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title: {</w:t>
      </w:r>
    </w:p>
    <w:p w:rsidR="00000000" w:rsidDel="00000000" w:rsidP="00000000" w:rsidRDefault="00000000" w:rsidRPr="00000000" w14:paraId="00000AB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display: true,</w:t>
      </w:r>
    </w:p>
    <w:p w:rsidR="00000000" w:rsidDel="00000000" w:rsidP="00000000" w:rsidRDefault="00000000" w:rsidRPr="00000000" w14:paraId="00000AB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text: 'Intensity'</w:t>
      </w:r>
    </w:p>
    <w:p w:rsidR="00000000" w:rsidDel="00000000" w:rsidP="00000000" w:rsidRDefault="00000000" w:rsidRPr="00000000" w14:paraId="00000AB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B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B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B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C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C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C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.catch(error =&gt; {</w:t>
      </w:r>
    </w:p>
    <w:p w:rsidR="00000000" w:rsidDel="00000000" w:rsidP="00000000" w:rsidRDefault="00000000" w:rsidRPr="00000000" w14:paraId="00000AC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console.error('Error fetching data:', error);</w:t>
      </w:r>
    </w:p>
    <w:p w:rsidR="00000000" w:rsidDel="00000000" w:rsidP="00000000" w:rsidRDefault="00000000" w:rsidRPr="00000000" w14:paraId="00000AC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document.getElementById('error-msg').innerText = error.message;</w:t>
      </w:r>
    </w:p>
    <w:p w:rsidR="00000000" w:rsidDel="00000000" w:rsidP="00000000" w:rsidRDefault="00000000" w:rsidRPr="00000000" w14:paraId="00000AC5">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C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Destroy previous chart if exists</w:t>
      </w:r>
    </w:p>
    <w:p w:rsidR="00000000" w:rsidDel="00000000" w:rsidP="00000000" w:rsidRDefault="00000000" w:rsidRPr="00000000" w14:paraId="00000AC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(dataChart !== null) {</w:t>
      </w:r>
    </w:p>
    <w:p w:rsidR="00000000" w:rsidDel="00000000" w:rsidP="00000000" w:rsidRDefault="00000000" w:rsidRPr="00000000" w14:paraId="00000AC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dataChart.destroy();</w:t>
      </w:r>
    </w:p>
    <w:p w:rsidR="00000000" w:rsidDel="00000000" w:rsidP="00000000" w:rsidRDefault="00000000" w:rsidRPr="00000000" w14:paraId="00000AC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C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C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CC">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C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Update chart when date is changed</w:t>
      </w:r>
    </w:p>
    <w:p w:rsidR="00000000" w:rsidDel="00000000" w:rsidP="00000000" w:rsidRDefault="00000000" w:rsidRPr="00000000" w14:paraId="00000AC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document.getElementById('date').addEventListener('change', event =&gt; {</w:t>
      </w:r>
    </w:p>
    <w:p w:rsidR="00000000" w:rsidDel="00000000" w:rsidP="00000000" w:rsidRDefault="00000000" w:rsidRPr="00000000" w14:paraId="00000AC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selectedDate = event.target.value;</w:t>
      </w:r>
    </w:p>
    <w:p w:rsidR="00000000" w:rsidDel="00000000" w:rsidP="00000000" w:rsidRDefault="00000000" w:rsidRPr="00000000" w14:paraId="00000AD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updateChartData(selectedDate);</w:t>
      </w:r>
    </w:p>
    <w:p w:rsidR="00000000" w:rsidDel="00000000" w:rsidP="00000000" w:rsidRDefault="00000000" w:rsidRPr="00000000" w14:paraId="00000AD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D2">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D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Initial chart load</w:t>
      </w:r>
    </w:p>
    <w:p w:rsidR="00000000" w:rsidDel="00000000" w:rsidP="00000000" w:rsidRDefault="00000000" w:rsidRPr="00000000" w14:paraId="00000AD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document.addEventListener('DOMContentLoaded', () =&gt; {</w:t>
      </w:r>
    </w:p>
    <w:p w:rsidR="00000000" w:rsidDel="00000000" w:rsidP="00000000" w:rsidRDefault="00000000" w:rsidRPr="00000000" w14:paraId="00000AD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 Set today's date as default</w:t>
      </w:r>
    </w:p>
    <w:p w:rsidR="00000000" w:rsidDel="00000000" w:rsidP="00000000" w:rsidRDefault="00000000" w:rsidRPr="00000000" w14:paraId="00000AD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today = new Date().toISOString().split('T')[0];</w:t>
      </w:r>
    </w:p>
    <w:p w:rsidR="00000000" w:rsidDel="00000000" w:rsidP="00000000" w:rsidRDefault="00000000" w:rsidRPr="00000000" w14:paraId="00000AD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document.getElementById('date').value = today;</w:t>
      </w:r>
    </w:p>
    <w:p w:rsidR="00000000" w:rsidDel="00000000" w:rsidP="00000000" w:rsidRDefault="00000000" w:rsidRPr="00000000" w14:paraId="00000AD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updateChartData(today);</w:t>
      </w:r>
    </w:p>
    <w:p w:rsidR="00000000" w:rsidDel="00000000" w:rsidP="00000000" w:rsidRDefault="00000000" w:rsidRPr="00000000" w14:paraId="00000AD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AD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&lt;/script&gt;</w:t>
      </w:r>
    </w:p>
    <w:p w:rsidR="00000000" w:rsidDel="00000000" w:rsidP="00000000" w:rsidRDefault="00000000" w:rsidRPr="00000000" w14:paraId="00000AD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&lt;/body&gt;</w:t>
      </w:r>
    </w:p>
    <w:p w:rsidR="00000000" w:rsidDel="00000000" w:rsidP="00000000" w:rsidRDefault="00000000" w:rsidRPr="00000000" w14:paraId="00000AD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&lt;/html&gt;</w:t>
      </w:r>
    </w:p>
    <w:p w:rsidR="00000000" w:rsidDel="00000000" w:rsidP="00000000" w:rsidRDefault="00000000" w:rsidRPr="00000000" w14:paraId="00000ADD">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D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대쉬보드2(Yolo &amp; 해충감지, testweb.py)</w:t>
      </w:r>
    </w:p>
    <w:p w:rsidR="00000000" w:rsidDel="00000000" w:rsidP="00000000" w:rsidRDefault="00000000" w:rsidRPr="00000000" w14:paraId="00000AD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from flask import Flask, render_template, Response</w:t>
      </w:r>
    </w:p>
    <w:p w:rsidR="00000000" w:rsidDel="00000000" w:rsidP="00000000" w:rsidRDefault="00000000" w:rsidRPr="00000000" w14:paraId="00000AE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from imutils.video import VideoStream</w:t>
      </w:r>
    </w:p>
    <w:p w:rsidR="00000000" w:rsidDel="00000000" w:rsidP="00000000" w:rsidRDefault="00000000" w:rsidRPr="00000000" w14:paraId="00000AE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import cv2</w:t>
      </w:r>
    </w:p>
    <w:p w:rsidR="00000000" w:rsidDel="00000000" w:rsidP="00000000" w:rsidRDefault="00000000" w:rsidRPr="00000000" w14:paraId="00000AE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import torch</w:t>
      </w:r>
    </w:p>
    <w:p w:rsidR="00000000" w:rsidDel="00000000" w:rsidP="00000000" w:rsidRDefault="00000000" w:rsidRPr="00000000" w14:paraId="00000AE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import yaml</w:t>
      </w:r>
    </w:p>
    <w:p w:rsidR="00000000" w:rsidDel="00000000" w:rsidP="00000000" w:rsidRDefault="00000000" w:rsidRPr="00000000" w14:paraId="00000AE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from flask_socketio import SocketIO</w:t>
      </w:r>
    </w:p>
    <w:p w:rsidR="00000000" w:rsidDel="00000000" w:rsidP="00000000" w:rsidRDefault="00000000" w:rsidRPr="00000000" w14:paraId="00000AE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import os</w:t>
      </w:r>
    </w:p>
    <w:p w:rsidR="00000000" w:rsidDel="00000000" w:rsidP="00000000" w:rsidRDefault="00000000" w:rsidRPr="00000000" w14:paraId="00000AE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from datetime import datetime</w:t>
      </w:r>
    </w:p>
    <w:p w:rsidR="00000000" w:rsidDel="00000000" w:rsidP="00000000" w:rsidRDefault="00000000" w:rsidRPr="00000000" w14:paraId="00000AE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import threading</w:t>
      </w:r>
    </w:p>
    <w:p w:rsidR="00000000" w:rsidDel="00000000" w:rsidP="00000000" w:rsidRDefault="00000000" w:rsidRPr="00000000" w14:paraId="00000AE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import time</w:t>
      </w:r>
    </w:p>
    <w:p w:rsidR="00000000" w:rsidDel="00000000" w:rsidP="00000000" w:rsidRDefault="00000000" w:rsidRPr="00000000" w14:paraId="00000AE9">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E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app = Flask(__name__)</w:t>
      </w:r>
    </w:p>
    <w:p w:rsidR="00000000" w:rsidDel="00000000" w:rsidP="00000000" w:rsidRDefault="00000000" w:rsidRPr="00000000" w14:paraId="00000AE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socketio = SocketIO(app, cors_allowed_origins="*")  # Allow all origins</w:t>
      </w:r>
    </w:p>
    <w:p w:rsidR="00000000" w:rsidDel="00000000" w:rsidP="00000000" w:rsidRDefault="00000000" w:rsidRPr="00000000" w14:paraId="00000AEC">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E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YOLOv5 model and class names loading</w:t>
      </w:r>
    </w:p>
    <w:p w:rsidR="00000000" w:rsidDel="00000000" w:rsidP="00000000" w:rsidRDefault="00000000" w:rsidRPr="00000000" w14:paraId="00000AE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model = None</w:t>
      </w:r>
    </w:p>
    <w:p w:rsidR="00000000" w:rsidDel="00000000" w:rsidP="00000000" w:rsidRDefault="00000000" w:rsidRPr="00000000" w14:paraId="00000AE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class_names = []</w:t>
      </w:r>
    </w:p>
    <w:p w:rsidR="00000000" w:rsidDel="00000000" w:rsidP="00000000" w:rsidRDefault="00000000" w:rsidRPr="00000000" w14:paraId="00000AF0">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F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Directory to store images</w:t>
      </w:r>
    </w:p>
    <w:p w:rsidR="00000000" w:rsidDel="00000000" w:rsidP="00000000" w:rsidRDefault="00000000" w:rsidRPr="00000000" w14:paraId="00000AF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CAPTURE_DIR = "static/images/detect"</w:t>
      </w:r>
    </w:p>
    <w:p w:rsidR="00000000" w:rsidDel="00000000" w:rsidP="00000000" w:rsidRDefault="00000000" w:rsidRPr="00000000" w14:paraId="00000AF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if not os.path.exists(CAPTURE_DIR):</w:t>
      </w:r>
    </w:p>
    <w:p w:rsidR="00000000" w:rsidDel="00000000" w:rsidP="00000000" w:rsidRDefault="00000000" w:rsidRPr="00000000" w14:paraId="00000AF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os.makedirs(CAPTURE_DIR)</w:t>
      </w:r>
    </w:p>
    <w:p w:rsidR="00000000" w:rsidDel="00000000" w:rsidP="00000000" w:rsidRDefault="00000000" w:rsidRPr="00000000" w14:paraId="00000AF5">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F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Flag to control object detection thread</w:t>
      </w:r>
    </w:p>
    <w:p w:rsidR="00000000" w:rsidDel="00000000" w:rsidP="00000000" w:rsidRDefault="00000000" w:rsidRPr="00000000" w14:paraId="00000AF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detection_active = False</w:t>
      </w:r>
    </w:p>
    <w:p w:rsidR="00000000" w:rsidDel="00000000" w:rsidP="00000000" w:rsidRDefault="00000000" w:rsidRPr="00000000" w14:paraId="00000AF8">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F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Adjust camera streaming speed (in frames per second)</w:t>
      </w:r>
    </w:p>
    <w:p w:rsidR="00000000" w:rsidDel="00000000" w:rsidP="00000000" w:rsidRDefault="00000000" w:rsidRPr="00000000" w14:paraId="00000AF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STREAMING_SPEED = 10  # Increased streaming speed to 10 frames per second</w:t>
      </w:r>
    </w:p>
    <w:p w:rsidR="00000000" w:rsidDel="00000000" w:rsidP="00000000" w:rsidRDefault="00000000" w:rsidRPr="00000000" w14:paraId="00000AFB">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AF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load_model():</w:t>
      </w:r>
    </w:p>
    <w:p w:rsidR="00000000" w:rsidDel="00000000" w:rsidP="00000000" w:rsidRDefault="00000000" w:rsidRPr="00000000" w14:paraId="00000AF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global model, class_names</w:t>
      </w:r>
    </w:p>
    <w:p w:rsidR="00000000" w:rsidDel="00000000" w:rsidP="00000000" w:rsidRDefault="00000000" w:rsidRPr="00000000" w14:paraId="00000AF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model_path = "/home/jang/opencv-venv/yolov5/worms1/best.pt"</w:t>
      </w:r>
    </w:p>
    <w:p w:rsidR="00000000" w:rsidDel="00000000" w:rsidP="00000000" w:rsidRDefault="00000000" w:rsidRPr="00000000" w14:paraId="00000AF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model = torch.hub.load('ultralytics/yolov5', 'custom', path=model_path)</w:t>
      </w:r>
    </w:p>
    <w:p w:rsidR="00000000" w:rsidDel="00000000" w:rsidP="00000000" w:rsidRDefault="00000000" w:rsidRPr="00000000" w14:paraId="00000B00">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0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data_path = "/home/jang/opencv-venv/yolov5/worms1/data.yaml"</w:t>
      </w:r>
    </w:p>
    <w:p w:rsidR="00000000" w:rsidDel="00000000" w:rsidP="00000000" w:rsidRDefault="00000000" w:rsidRPr="00000000" w14:paraId="00000B0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with open(data_path) as f:</w:t>
      </w:r>
    </w:p>
    <w:p w:rsidR="00000000" w:rsidDel="00000000" w:rsidP="00000000" w:rsidRDefault="00000000" w:rsidRPr="00000000" w14:paraId="00000B0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 = yaml.load(f, Loader=yaml.FullLoader)</w:t>
      </w:r>
    </w:p>
    <w:p w:rsidR="00000000" w:rsidDel="00000000" w:rsidP="00000000" w:rsidRDefault="00000000" w:rsidRPr="00000000" w14:paraId="00000B0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class_names = data['names']</w:t>
      </w:r>
    </w:p>
    <w:p w:rsidR="00000000" w:rsidDel="00000000" w:rsidP="00000000" w:rsidRDefault="00000000" w:rsidRPr="00000000" w14:paraId="00000B05">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0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detect_objects_thread(vs):</w:t>
      </w:r>
    </w:p>
    <w:p w:rsidR="00000000" w:rsidDel="00000000" w:rsidP="00000000" w:rsidRDefault="00000000" w:rsidRPr="00000000" w14:paraId="00000B0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global detection_active</w:t>
      </w:r>
    </w:p>
    <w:p w:rsidR="00000000" w:rsidDel="00000000" w:rsidP="00000000" w:rsidRDefault="00000000" w:rsidRPr="00000000" w14:paraId="00000B0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while detection_active:</w:t>
      </w:r>
    </w:p>
    <w:p w:rsidR="00000000" w:rsidDel="00000000" w:rsidP="00000000" w:rsidRDefault="00000000" w:rsidRPr="00000000" w14:paraId="00000B0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frame = vs.read()</w:t>
      </w:r>
    </w:p>
    <w:p w:rsidR="00000000" w:rsidDel="00000000" w:rsidP="00000000" w:rsidRDefault="00000000" w:rsidRPr="00000000" w14:paraId="00000B0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frame is None:</w:t>
      </w:r>
    </w:p>
    <w:p w:rsidR="00000000" w:rsidDel="00000000" w:rsidP="00000000" w:rsidRDefault="00000000" w:rsidRPr="00000000" w14:paraId="00000B0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print("Error: Failed to read frame from camera.")</w:t>
      </w:r>
    </w:p>
    <w:p w:rsidR="00000000" w:rsidDel="00000000" w:rsidP="00000000" w:rsidRDefault="00000000" w:rsidRPr="00000000" w14:paraId="00000B0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break</w:t>
      </w:r>
    </w:p>
    <w:p w:rsidR="00000000" w:rsidDel="00000000" w:rsidP="00000000" w:rsidRDefault="00000000" w:rsidRPr="00000000" w14:paraId="00000B0D">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0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img = frame[:, :, ::-1]</w:t>
      </w:r>
    </w:p>
    <w:p w:rsidR="00000000" w:rsidDel="00000000" w:rsidP="00000000" w:rsidRDefault="00000000" w:rsidRPr="00000000" w14:paraId="00000B0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results = model(img)</w:t>
      </w:r>
    </w:p>
    <w:p w:rsidR="00000000" w:rsidDel="00000000" w:rsidP="00000000" w:rsidRDefault="00000000" w:rsidRPr="00000000" w14:paraId="00000B10">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1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frame_objects = []</w:t>
      </w:r>
    </w:p>
    <w:p w:rsidR="00000000" w:rsidDel="00000000" w:rsidP="00000000" w:rsidRDefault="00000000" w:rsidRPr="00000000" w14:paraId="00000B1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last_detection = None</w:t>
      </w:r>
    </w:p>
    <w:p w:rsidR="00000000" w:rsidDel="00000000" w:rsidP="00000000" w:rsidRDefault="00000000" w:rsidRPr="00000000" w14:paraId="00000B1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for detection in results.xyxy[0]:</w:t>
      </w:r>
    </w:p>
    <w:p w:rsidR="00000000" w:rsidDel="00000000" w:rsidP="00000000" w:rsidRDefault="00000000" w:rsidRPr="00000000" w14:paraId="00000B1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x1, y1, x2, y2, conf, cls = detection.tolist()</w:t>
      </w:r>
    </w:p>
    <w:p w:rsidR="00000000" w:rsidDel="00000000" w:rsidP="00000000" w:rsidRDefault="00000000" w:rsidRPr="00000000" w14:paraId="00000B1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class_name = class_names[int(cls)]</w:t>
      </w:r>
    </w:p>
    <w:p w:rsidR="00000000" w:rsidDel="00000000" w:rsidP="00000000" w:rsidRDefault="00000000" w:rsidRPr="00000000" w14:paraId="00000B1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percent = int(conf * 100)</w:t>
      </w:r>
    </w:p>
    <w:p w:rsidR="00000000" w:rsidDel="00000000" w:rsidP="00000000" w:rsidRDefault="00000000" w:rsidRPr="00000000" w14:paraId="00000B1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label = f'{class_name} {percent}%'</w:t>
      </w:r>
    </w:p>
    <w:p w:rsidR="00000000" w:rsidDel="00000000" w:rsidP="00000000" w:rsidRDefault="00000000" w:rsidRPr="00000000" w14:paraId="00000B18">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1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cv2.rectangle(frame, (int(x1), int(y1)), (int(x2), int(y2)), (0, 255, 0), 2)  # Draw green box</w:t>
      </w:r>
    </w:p>
    <w:p w:rsidR="00000000" w:rsidDel="00000000" w:rsidP="00000000" w:rsidRDefault="00000000" w:rsidRPr="00000000" w14:paraId="00000B1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cv2.putText(frame, f'{percent}%', (int(x1), int(y1) - 10), cv2.FONT_HERSHEY_SIMPLEX, 0.9, (0, 255, 0), 2)  # Display confidence</w:t>
      </w:r>
    </w:p>
    <w:p w:rsidR="00000000" w:rsidDel="00000000" w:rsidP="00000000" w:rsidRDefault="00000000" w:rsidRPr="00000000" w14:paraId="00000B1B">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1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frame_objects.append({'class_name': class_name, 'confidence': percent})</w:t>
      </w:r>
    </w:p>
    <w:p w:rsidR="00000000" w:rsidDel="00000000" w:rsidP="00000000" w:rsidRDefault="00000000" w:rsidRPr="00000000" w14:paraId="00000B1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last_detection = {'class_name': class_name, 'confidence': percent}</w:t>
      </w:r>
    </w:p>
    <w:p w:rsidR="00000000" w:rsidDel="00000000" w:rsidP="00000000" w:rsidRDefault="00000000" w:rsidRPr="00000000" w14:paraId="00000B1E">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1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 jpeg = cv2.imencode('.jpg', frame)</w:t>
      </w:r>
    </w:p>
    <w:p w:rsidR="00000000" w:rsidDel="00000000" w:rsidP="00000000" w:rsidRDefault="00000000" w:rsidRPr="00000000" w14:paraId="00000B2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frame_bytes = jpeg.tobytes()</w:t>
      </w:r>
    </w:p>
    <w:p w:rsidR="00000000" w:rsidDel="00000000" w:rsidP="00000000" w:rsidRDefault="00000000" w:rsidRPr="00000000" w14:paraId="00000B2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yield (b'--frame\r\n'</w:t>
      </w:r>
    </w:p>
    <w:p w:rsidR="00000000" w:rsidDel="00000000" w:rsidP="00000000" w:rsidRDefault="00000000" w:rsidRPr="00000000" w14:paraId="00000B2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b'Content-Type: image/jpeg\r\n\r\n' + frame_bytes + b'\r\n')</w:t>
      </w:r>
    </w:p>
    <w:p w:rsidR="00000000" w:rsidDel="00000000" w:rsidP="00000000" w:rsidRDefault="00000000" w:rsidRPr="00000000" w14:paraId="00000B23">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2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frame_objects:</w:t>
      </w:r>
    </w:p>
    <w:p w:rsidR="00000000" w:rsidDel="00000000" w:rsidP="00000000" w:rsidRDefault="00000000" w:rsidRPr="00000000" w14:paraId="00000B2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capture_time = datetime.now().strftime("%Y%m%d%H%M%S")</w:t>
      </w:r>
    </w:p>
    <w:p w:rsidR="00000000" w:rsidDel="00000000" w:rsidP="00000000" w:rsidRDefault="00000000" w:rsidRPr="00000000" w14:paraId="00000B2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image_name = f"{capture_time}.jpg"</w:t>
      </w:r>
    </w:p>
    <w:p w:rsidR="00000000" w:rsidDel="00000000" w:rsidP="00000000" w:rsidRDefault="00000000" w:rsidRPr="00000000" w14:paraId="00000B2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image_path = os.path.join(CAPTURE_DIR, image_name)</w:t>
      </w:r>
    </w:p>
    <w:p w:rsidR="00000000" w:rsidDel="00000000" w:rsidP="00000000" w:rsidRDefault="00000000" w:rsidRPr="00000000" w14:paraId="00000B2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cv2.imwrite(image_path, frame)</w:t>
      </w:r>
    </w:p>
    <w:p w:rsidR="00000000" w:rsidDel="00000000" w:rsidP="00000000" w:rsidRDefault="00000000" w:rsidRPr="00000000" w14:paraId="00000B2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for obj in frame_objects:</w:t>
      </w:r>
    </w:p>
    <w:p w:rsidR="00000000" w:rsidDel="00000000" w:rsidP="00000000" w:rsidRDefault="00000000" w:rsidRPr="00000000" w14:paraId="00000B2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message = f"[{capture_time}] {obj['class_name']} 확률: {obj['confidence']}%"</w:t>
      </w:r>
    </w:p>
    <w:p w:rsidR="00000000" w:rsidDel="00000000" w:rsidP="00000000" w:rsidRDefault="00000000" w:rsidRPr="00000000" w14:paraId="00000B2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socketio.emit('object_detection_log', {'message': message, 'image_path': f"/{image_path}"})</w:t>
      </w:r>
    </w:p>
    <w:p w:rsidR="00000000" w:rsidDel="00000000" w:rsidP="00000000" w:rsidRDefault="00000000" w:rsidRPr="00000000" w14:paraId="00000B2C">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2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last_detection:</w:t>
      </w:r>
    </w:p>
    <w:p w:rsidR="00000000" w:rsidDel="00000000" w:rsidP="00000000" w:rsidRDefault="00000000" w:rsidRPr="00000000" w14:paraId="00000B2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capture_time = datetime.now().strftime("%Y%m%d%H%M%S")</w:t>
      </w:r>
    </w:p>
    <w:p w:rsidR="00000000" w:rsidDel="00000000" w:rsidP="00000000" w:rsidRDefault="00000000" w:rsidRPr="00000000" w14:paraId="00000B2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message = f"[{capture_time}] {last_detection['class_name']} 확률: {last_detection['confidence']}%"</w:t>
      </w:r>
    </w:p>
    <w:p w:rsidR="00000000" w:rsidDel="00000000" w:rsidP="00000000" w:rsidRDefault="00000000" w:rsidRPr="00000000" w14:paraId="00000B3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socketio.emit('last_object_detection', {'message': message, 'image_path': f"/{image_path}"})</w:t>
      </w:r>
    </w:p>
    <w:p w:rsidR="00000000" w:rsidDel="00000000" w:rsidP="00000000" w:rsidRDefault="00000000" w:rsidRPr="00000000" w14:paraId="00000B31">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3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@app.route('/')</w:t>
      </w:r>
    </w:p>
    <w:p w:rsidR="00000000" w:rsidDel="00000000" w:rsidP="00000000" w:rsidRDefault="00000000" w:rsidRPr="00000000" w14:paraId="00000B3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index():</w:t>
      </w:r>
    </w:p>
    <w:p w:rsidR="00000000" w:rsidDel="00000000" w:rsidP="00000000" w:rsidRDefault="00000000" w:rsidRPr="00000000" w14:paraId="00000B3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render_template('testweb.html')</w:t>
      </w:r>
    </w:p>
    <w:p w:rsidR="00000000" w:rsidDel="00000000" w:rsidP="00000000" w:rsidRDefault="00000000" w:rsidRPr="00000000" w14:paraId="00000B35">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3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@app.route('/video_feed')</w:t>
      </w:r>
    </w:p>
    <w:p w:rsidR="00000000" w:rsidDel="00000000" w:rsidP="00000000" w:rsidRDefault="00000000" w:rsidRPr="00000000" w14:paraId="00000B3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video_feed():</w:t>
      </w:r>
    </w:p>
    <w:p w:rsidR="00000000" w:rsidDel="00000000" w:rsidP="00000000" w:rsidRDefault="00000000" w:rsidRPr="00000000" w14:paraId="00000B3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global detection_active</w:t>
      </w:r>
    </w:p>
    <w:p w:rsidR="00000000" w:rsidDel="00000000" w:rsidP="00000000" w:rsidRDefault="00000000" w:rsidRPr="00000000" w14:paraId="00000B3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detection_active = True</w:t>
      </w:r>
    </w:p>
    <w:p w:rsidR="00000000" w:rsidDel="00000000" w:rsidP="00000000" w:rsidRDefault="00000000" w:rsidRPr="00000000" w14:paraId="00000B3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vs = VideoStream(src=0).start()</w:t>
      </w:r>
    </w:p>
    <w:p w:rsidR="00000000" w:rsidDel="00000000" w:rsidP="00000000" w:rsidRDefault="00000000" w:rsidRPr="00000000" w14:paraId="00000B3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Response(detect_objects_thread(vs), mimetype='multipart/x-mixed-replace; boundary=frame')</w:t>
      </w:r>
    </w:p>
    <w:p w:rsidR="00000000" w:rsidDel="00000000" w:rsidP="00000000" w:rsidRDefault="00000000" w:rsidRPr="00000000" w14:paraId="00000B3C">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3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@socketio.on('connect')</w:t>
      </w:r>
    </w:p>
    <w:p w:rsidR="00000000" w:rsidDel="00000000" w:rsidP="00000000" w:rsidRDefault="00000000" w:rsidRPr="00000000" w14:paraId="00000B3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handle_connect():</w:t>
      </w:r>
    </w:p>
    <w:p w:rsidR="00000000" w:rsidDel="00000000" w:rsidP="00000000" w:rsidRDefault="00000000" w:rsidRPr="00000000" w14:paraId="00000B3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print('Client connected')</w:t>
      </w:r>
    </w:p>
    <w:p w:rsidR="00000000" w:rsidDel="00000000" w:rsidP="00000000" w:rsidRDefault="00000000" w:rsidRPr="00000000" w14:paraId="00000B40">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4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if __name__ == '__main__':</w:t>
      </w:r>
    </w:p>
    <w:p w:rsidR="00000000" w:rsidDel="00000000" w:rsidP="00000000" w:rsidRDefault="00000000" w:rsidRPr="00000000" w14:paraId="00000B4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load_model()</w:t>
      </w:r>
    </w:p>
    <w:p w:rsidR="00000000" w:rsidDel="00000000" w:rsidP="00000000" w:rsidRDefault="00000000" w:rsidRPr="00000000" w14:paraId="00000B4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threading.Thread(target=detect_objects_thread).start()</w:t>
      </w:r>
    </w:p>
    <w:p w:rsidR="00000000" w:rsidDel="00000000" w:rsidP="00000000" w:rsidRDefault="00000000" w:rsidRPr="00000000" w14:paraId="00000B4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socketio.run(app, host='0.0.0.0', port=5000, debug=True)</w:t>
      </w:r>
    </w:p>
    <w:p w:rsidR="00000000" w:rsidDel="00000000" w:rsidP="00000000" w:rsidRDefault="00000000" w:rsidRPr="00000000" w14:paraId="00000B45">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4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(opencv-venv) root@raspberrypi:/home/jang/flask_app# cat templates/testweb.htm</w:t>
      </w:r>
    </w:p>
    <w:p w:rsidR="00000000" w:rsidDel="00000000" w:rsidP="00000000" w:rsidRDefault="00000000" w:rsidRPr="00000000" w14:paraId="00000B4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cat: templates/testweb.htm: 그런 파일이나 디렉터리가 없습니다</w:t>
      </w:r>
    </w:p>
    <w:p w:rsidR="00000000" w:rsidDel="00000000" w:rsidP="00000000" w:rsidRDefault="00000000" w:rsidRPr="00000000" w14:paraId="00000B4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(opencv-venv) root@raspberrypi:/home/jang/flask_app# cat templates/testweb.html</w:t>
      </w:r>
    </w:p>
    <w:p w:rsidR="00000000" w:rsidDel="00000000" w:rsidP="00000000" w:rsidRDefault="00000000" w:rsidRPr="00000000" w14:paraId="00000B4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&lt;!DOCTYPE html&gt;</w:t>
      </w:r>
    </w:p>
    <w:p w:rsidR="00000000" w:rsidDel="00000000" w:rsidP="00000000" w:rsidRDefault="00000000" w:rsidRPr="00000000" w14:paraId="00000B4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&lt;html lang="en"&gt;</w:t>
      </w:r>
    </w:p>
    <w:p w:rsidR="00000000" w:rsidDel="00000000" w:rsidP="00000000" w:rsidRDefault="00000000" w:rsidRPr="00000000" w14:paraId="00000B4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&lt;head&gt;</w:t>
      </w:r>
    </w:p>
    <w:p w:rsidR="00000000" w:rsidDel="00000000" w:rsidP="00000000" w:rsidRDefault="00000000" w:rsidRPr="00000000" w14:paraId="00000B4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&lt;meta charset="UTF-8"&gt;</w:t>
      </w:r>
    </w:p>
    <w:p w:rsidR="00000000" w:rsidDel="00000000" w:rsidP="00000000" w:rsidRDefault="00000000" w:rsidRPr="00000000" w14:paraId="00000B4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&lt;meta name="viewport" content="width=device-width, initial-scale=1.0"&gt;</w:t>
      </w:r>
    </w:p>
    <w:p w:rsidR="00000000" w:rsidDel="00000000" w:rsidP="00000000" w:rsidRDefault="00000000" w:rsidRPr="00000000" w14:paraId="00000B4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&lt;title&gt;Object Detection&lt;/title&gt;</w:t>
      </w:r>
    </w:p>
    <w:p w:rsidR="00000000" w:rsidDel="00000000" w:rsidP="00000000" w:rsidRDefault="00000000" w:rsidRPr="00000000" w14:paraId="00000B4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&lt;link rel="stylesheet" href="https://stackpath.bootstrapcdn.com/bootstrap/4.5.2/css/bootstrap.min.css"&gt;</w:t>
      </w:r>
    </w:p>
    <w:p w:rsidR="00000000" w:rsidDel="00000000" w:rsidP="00000000" w:rsidRDefault="00000000" w:rsidRPr="00000000" w14:paraId="00000B5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&lt;style&gt;</w:t>
      </w:r>
    </w:p>
    <w:p w:rsidR="00000000" w:rsidDel="00000000" w:rsidP="00000000" w:rsidRDefault="00000000" w:rsidRPr="00000000" w14:paraId="00000B5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.container-fluid {</w:t>
      </w:r>
    </w:p>
    <w:p w:rsidR="00000000" w:rsidDel="00000000" w:rsidP="00000000" w:rsidRDefault="00000000" w:rsidRPr="00000000" w14:paraId="00000B5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margin-top: 20px;</w:t>
      </w:r>
    </w:p>
    <w:p w:rsidR="00000000" w:rsidDel="00000000" w:rsidP="00000000" w:rsidRDefault="00000000" w:rsidRPr="00000000" w14:paraId="00000B5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B5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.card-img-top {</w:t>
      </w:r>
    </w:p>
    <w:p w:rsidR="00000000" w:rsidDel="00000000" w:rsidP="00000000" w:rsidRDefault="00000000" w:rsidRPr="00000000" w14:paraId="00000B5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max-height: 400px;</w:t>
      </w:r>
    </w:p>
    <w:p w:rsidR="00000000" w:rsidDel="00000000" w:rsidP="00000000" w:rsidRDefault="00000000" w:rsidRPr="00000000" w14:paraId="00000B5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B5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&lt;/style&gt;</w:t>
      </w:r>
    </w:p>
    <w:p w:rsidR="00000000" w:rsidDel="00000000" w:rsidP="00000000" w:rsidRDefault="00000000" w:rsidRPr="00000000" w14:paraId="00000B5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&lt;/head&gt;</w:t>
      </w:r>
    </w:p>
    <w:p w:rsidR="00000000" w:rsidDel="00000000" w:rsidP="00000000" w:rsidRDefault="00000000" w:rsidRPr="00000000" w14:paraId="00000B5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&lt;body&gt;</w:t>
      </w:r>
    </w:p>
    <w:p w:rsidR="00000000" w:rsidDel="00000000" w:rsidP="00000000" w:rsidRDefault="00000000" w:rsidRPr="00000000" w14:paraId="00000B5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class="container-fluid"&gt;</w:t>
      </w:r>
    </w:p>
    <w:p w:rsidR="00000000" w:rsidDel="00000000" w:rsidP="00000000" w:rsidRDefault="00000000" w:rsidRPr="00000000" w14:paraId="00000B5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class="row"&gt;</w:t>
      </w:r>
    </w:p>
    <w:p w:rsidR="00000000" w:rsidDel="00000000" w:rsidP="00000000" w:rsidRDefault="00000000" w:rsidRPr="00000000" w14:paraId="00000B5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class="col-md-8"&gt;</w:t>
      </w:r>
    </w:p>
    <w:p w:rsidR="00000000" w:rsidDel="00000000" w:rsidP="00000000" w:rsidRDefault="00000000" w:rsidRPr="00000000" w14:paraId="00000B5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&lt;h2&gt;Object Detection&lt;/h2&gt;</w:t>
      </w:r>
    </w:p>
    <w:p w:rsidR="00000000" w:rsidDel="00000000" w:rsidP="00000000" w:rsidRDefault="00000000" w:rsidRPr="00000000" w14:paraId="00000B5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&lt;img id="live-video" class="card-img-top" src="" alt="Live Video"&gt;</w:t>
      </w:r>
    </w:p>
    <w:p w:rsidR="00000000" w:rsidDel="00000000" w:rsidP="00000000" w:rsidRDefault="00000000" w:rsidRPr="00000000" w14:paraId="00000B5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&lt;/div&gt;</w:t>
      </w:r>
    </w:p>
    <w:p w:rsidR="00000000" w:rsidDel="00000000" w:rsidP="00000000" w:rsidRDefault="00000000" w:rsidRPr="00000000" w14:paraId="00000B6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class="col-md-4"&gt;</w:t>
      </w:r>
    </w:p>
    <w:p w:rsidR="00000000" w:rsidDel="00000000" w:rsidP="00000000" w:rsidRDefault="00000000" w:rsidRPr="00000000" w14:paraId="00000B6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&lt;h2&gt;Detection Log&lt;/h2&gt;</w:t>
      </w:r>
    </w:p>
    <w:p w:rsidR="00000000" w:rsidDel="00000000" w:rsidP="00000000" w:rsidRDefault="00000000" w:rsidRPr="00000000" w14:paraId="00000B6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&lt;ul id="log-list" class="list-group"&gt;</w:t>
      </w:r>
    </w:p>
    <w:p w:rsidR="00000000" w:rsidDel="00000000" w:rsidP="00000000" w:rsidRDefault="00000000" w:rsidRPr="00000000" w14:paraId="00000B6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&lt;/ul&gt;</w:t>
      </w:r>
    </w:p>
    <w:p w:rsidR="00000000" w:rsidDel="00000000" w:rsidP="00000000" w:rsidRDefault="00000000" w:rsidRPr="00000000" w14:paraId="00000B6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&lt;/div&gt;</w:t>
      </w:r>
    </w:p>
    <w:p w:rsidR="00000000" w:rsidDel="00000000" w:rsidP="00000000" w:rsidRDefault="00000000" w:rsidRPr="00000000" w14:paraId="00000B6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&lt;/div&gt;</w:t>
      </w:r>
    </w:p>
    <w:p w:rsidR="00000000" w:rsidDel="00000000" w:rsidP="00000000" w:rsidRDefault="00000000" w:rsidRPr="00000000" w14:paraId="00000B6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&lt;/div&gt;</w:t>
      </w:r>
    </w:p>
    <w:p w:rsidR="00000000" w:rsidDel="00000000" w:rsidP="00000000" w:rsidRDefault="00000000" w:rsidRPr="00000000" w14:paraId="00000B67">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6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&lt;script src="https://cdnjs.cloudflare.com/ajax/libs/socket.io/4.1.3/socket.io.js"&gt;&lt;/script&gt;</w:t>
      </w:r>
    </w:p>
    <w:p w:rsidR="00000000" w:rsidDel="00000000" w:rsidP="00000000" w:rsidRDefault="00000000" w:rsidRPr="00000000" w14:paraId="00000B6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&lt;script&gt;</w:t>
      </w:r>
    </w:p>
    <w:p w:rsidR="00000000" w:rsidDel="00000000" w:rsidP="00000000" w:rsidRDefault="00000000" w:rsidRPr="00000000" w14:paraId="00000B6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socket = io.connect('http://localhost:5000');</w:t>
      </w:r>
    </w:p>
    <w:p w:rsidR="00000000" w:rsidDel="00000000" w:rsidP="00000000" w:rsidRDefault="00000000" w:rsidRPr="00000000" w14:paraId="00000B6B">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6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socket.on('last_object_detection', function(data) {</w:t>
      </w:r>
    </w:p>
    <w:p w:rsidR="00000000" w:rsidDel="00000000" w:rsidP="00000000" w:rsidRDefault="00000000" w:rsidRPr="00000000" w14:paraId="00000B6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logList = document.getElementById('log-list');</w:t>
      </w:r>
    </w:p>
    <w:p w:rsidR="00000000" w:rsidDel="00000000" w:rsidP="00000000" w:rsidRDefault="00000000" w:rsidRPr="00000000" w14:paraId="00000B6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logList.innerHTML = ''; // Clear previous logs</w:t>
      </w:r>
    </w:p>
    <w:p w:rsidR="00000000" w:rsidDel="00000000" w:rsidP="00000000" w:rsidRDefault="00000000" w:rsidRPr="00000000" w14:paraId="00000B6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listItem = document.createElement('li');</w:t>
      </w:r>
    </w:p>
    <w:p w:rsidR="00000000" w:rsidDel="00000000" w:rsidP="00000000" w:rsidRDefault="00000000" w:rsidRPr="00000000" w14:paraId="00000B7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listItem.classList.add('list-group-item');</w:t>
      </w:r>
    </w:p>
    <w:p w:rsidR="00000000" w:rsidDel="00000000" w:rsidP="00000000" w:rsidRDefault="00000000" w:rsidRPr="00000000" w14:paraId="00000B7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message = document.createTextNode(data.message);</w:t>
      </w:r>
    </w:p>
    <w:p w:rsidR="00000000" w:rsidDel="00000000" w:rsidP="00000000" w:rsidRDefault="00000000" w:rsidRPr="00000000" w14:paraId="00000B7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listItem.appendChild(message);</w:t>
      </w:r>
    </w:p>
    <w:p w:rsidR="00000000" w:rsidDel="00000000" w:rsidP="00000000" w:rsidRDefault="00000000" w:rsidRPr="00000000" w14:paraId="00000B73">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7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image = document.createElement('img');</w:t>
      </w:r>
    </w:p>
    <w:p w:rsidR="00000000" w:rsidDel="00000000" w:rsidP="00000000" w:rsidRDefault="00000000" w:rsidRPr="00000000" w14:paraId="00000B7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image.src = data.image_path;</w:t>
      </w:r>
    </w:p>
    <w:p w:rsidR="00000000" w:rsidDel="00000000" w:rsidP="00000000" w:rsidRDefault="00000000" w:rsidRPr="00000000" w14:paraId="00000B7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image.classList.add('img-fluid');</w:t>
      </w:r>
    </w:p>
    <w:p w:rsidR="00000000" w:rsidDel="00000000" w:rsidP="00000000" w:rsidRDefault="00000000" w:rsidRPr="00000000" w14:paraId="00000B7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listItem.appendChild(image);</w:t>
      </w:r>
    </w:p>
    <w:p w:rsidR="00000000" w:rsidDel="00000000" w:rsidP="00000000" w:rsidRDefault="00000000" w:rsidRPr="00000000" w14:paraId="00000B78">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7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logList.appendChild(listItem);</w:t>
      </w:r>
    </w:p>
    <w:p w:rsidR="00000000" w:rsidDel="00000000" w:rsidP="00000000" w:rsidRDefault="00000000" w:rsidRPr="00000000" w14:paraId="00000B7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B7B">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7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video = document.getElementById('live-video');</w:t>
      </w:r>
    </w:p>
    <w:p w:rsidR="00000000" w:rsidDel="00000000" w:rsidP="00000000" w:rsidRDefault="00000000" w:rsidRPr="00000000" w14:paraId="00000B7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streamUrl = '/video_feed';</w:t>
      </w:r>
    </w:p>
    <w:p w:rsidR="00000000" w:rsidDel="00000000" w:rsidP="00000000" w:rsidRDefault="00000000" w:rsidRPr="00000000" w14:paraId="00000B7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video.src = streamUrl;</w:t>
      </w:r>
    </w:p>
    <w:p w:rsidR="00000000" w:rsidDel="00000000" w:rsidP="00000000" w:rsidRDefault="00000000" w:rsidRPr="00000000" w14:paraId="00000B7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&lt;/script&gt;</w:t>
      </w:r>
    </w:p>
    <w:p w:rsidR="00000000" w:rsidDel="00000000" w:rsidP="00000000" w:rsidRDefault="00000000" w:rsidRPr="00000000" w14:paraId="00000B8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&lt;/body&gt;</w:t>
      </w:r>
    </w:p>
    <w:p w:rsidR="00000000" w:rsidDel="00000000" w:rsidP="00000000" w:rsidRDefault="00000000" w:rsidRPr="00000000" w14:paraId="00000B8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&lt;/html&gt;</w:t>
      </w:r>
    </w:p>
    <w:p w:rsidR="00000000" w:rsidDel="00000000" w:rsidP="00000000" w:rsidRDefault="00000000" w:rsidRPr="00000000" w14:paraId="00000B82">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83">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84">
      <w:pPr>
        <w:pStyle w:val="Heading2"/>
        <w:jc w:val="left"/>
        <w:rPr/>
      </w:pPr>
      <w:bookmarkStart w:colFirst="0" w:colLast="0" w:name="_heading=h.t423ik63ur13" w:id="27"/>
      <w:bookmarkEnd w:id="27"/>
      <w:r w:rsidDel="00000000" w:rsidR="00000000" w:rsidRPr="00000000">
        <w:rPr>
          <w:rtl w:val="0"/>
        </w:rPr>
        <w:t xml:space="preserve">7-6.</w:t>
      </w:r>
      <w:sdt>
        <w:sdtPr>
          <w:tag w:val="goog_rdk_5"/>
        </w:sdtPr>
        <w:sdtContent>
          <w:ins w:author="tintin jang" w:id="1" w:date="2024-04-23T06:57:14Z">
            <w:r w:rsidDel="00000000" w:rsidR="00000000" w:rsidRPr="00000000">
              <w:rPr>
                <w:rtl w:val="0"/>
              </w:rPr>
              <w:t xml:space="preserve"> </w:t>
            </w:r>
          </w:ins>
        </w:sdtContent>
      </w:sdt>
      <w:r w:rsidDel="00000000" w:rsidR="00000000" w:rsidRPr="00000000">
        <w:rPr>
          <w:rtl w:val="0"/>
        </w:rPr>
        <w:t xml:space="preserve">대시보드2(지렁이 감지)</w:t>
      </w:r>
      <w:r w:rsidDel="00000000" w:rsidR="00000000" w:rsidRPr="00000000">
        <w:rPr>
          <w:rtl w:val="0"/>
        </w:rPr>
      </w:r>
    </w:p>
    <w:p w:rsidR="00000000" w:rsidDel="00000000" w:rsidP="00000000" w:rsidRDefault="00000000" w:rsidRPr="00000000" w14:paraId="00000B8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from flask import Flask, render_template, Response</w:t>
      </w:r>
    </w:p>
    <w:p w:rsidR="00000000" w:rsidDel="00000000" w:rsidP="00000000" w:rsidRDefault="00000000" w:rsidRPr="00000000" w14:paraId="00000B8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from imutils.video import VideoStream</w:t>
      </w:r>
    </w:p>
    <w:p w:rsidR="00000000" w:rsidDel="00000000" w:rsidP="00000000" w:rsidRDefault="00000000" w:rsidRPr="00000000" w14:paraId="00000B8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import cv2</w:t>
      </w:r>
    </w:p>
    <w:p w:rsidR="00000000" w:rsidDel="00000000" w:rsidP="00000000" w:rsidRDefault="00000000" w:rsidRPr="00000000" w14:paraId="00000B8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import torch</w:t>
      </w:r>
    </w:p>
    <w:p w:rsidR="00000000" w:rsidDel="00000000" w:rsidP="00000000" w:rsidRDefault="00000000" w:rsidRPr="00000000" w14:paraId="00000B8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import yaml</w:t>
      </w:r>
    </w:p>
    <w:p w:rsidR="00000000" w:rsidDel="00000000" w:rsidP="00000000" w:rsidRDefault="00000000" w:rsidRPr="00000000" w14:paraId="00000B8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from flask_socketio import SocketIO</w:t>
      </w:r>
    </w:p>
    <w:p w:rsidR="00000000" w:rsidDel="00000000" w:rsidP="00000000" w:rsidRDefault="00000000" w:rsidRPr="00000000" w14:paraId="00000B8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import os</w:t>
      </w:r>
    </w:p>
    <w:p w:rsidR="00000000" w:rsidDel="00000000" w:rsidP="00000000" w:rsidRDefault="00000000" w:rsidRPr="00000000" w14:paraId="00000B8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from datetime import datetime</w:t>
      </w:r>
    </w:p>
    <w:p w:rsidR="00000000" w:rsidDel="00000000" w:rsidP="00000000" w:rsidRDefault="00000000" w:rsidRPr="00000000" w14:paraId="00000B8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import threading</w:t>
      </w:r>
    </w:p>
    <w:p w:rsidR="00000000" w:rsidDel="00000000" w:rsidP="00000000" w:rsidRDefault="00000000" w:rsidRPr="00000000" w14:paraId="00000B8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import time</w:t>
      </w:r>
    </w:p>
    <w:p w:rsidR="00000000" w:rsidDel="00000000" w:rsidP="00000000" w:rsidRDefault="00000000" w:rsidRPr="00000000" w14:paraId="00000B8F">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9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app = Flask(__name__)</w:t>
      </w:r>
    </w:p>
    <w:p w:rsidR="00000000" w:rsidDel="00000000" w:rsidP="00000000" w:rsidRDefault="00000000" w:rsidRPr="00000000" w14:paraId="00000B9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socketio = SocketIO(app, cors_allowed_origins="*")  # Allow all origins</w:t>
      </w:r>
    </w:p>
    <w:p w:rsidR="00000000" w:rsidDel="00000000" w:rsidP="00000000" w:rsidRDefault="00000000" w:rsidRPr="00000000" w14:paraId="00000B92">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9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YOLOv5 model and class names loading</w:t>
      </w:r>
    </w:p>
    <w:p w:rsidR="00000000" w:rsidDel="00000000" w:rsidP="00000000" w:rsidRDefault="00000000" w:rsidRPr="00000000" w14:paraId="00000B9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model = None</w:t>
      </w:r>
    </w:p>
    <w:p w:rsidR="00000000" w:rsidDel="00000000" w:rsidP="00000000" w:rsidRDefault="00000000" w:rsidRPr="00000000" w14:paraId="00000B9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class_names = []</w:t>
      </w:r>
    </w:p>
    <w:p w:rsidR="00000000" w:rsidDel="00000000" w:rsidP="00000000" w:rsidRDefault="00000000" w:rsidRPr="00000000" w14:paraId="00000B96">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9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Directory to store images</w:t>
      </w:r>
    </w:p>
    <w:p w:rsidR="00000000" w:rsidDel="00000000" w:rsidP="00000000" w:rsidRDefault="00000000" w:rsidRPr="00000000" w14:paraId="00000B9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CAPTURE_DIR = "static/images/detect"</w:t>
      </w:r>
    </w:p>
    <w:p w:rsidR="00000000" w:rsidDel="00000000" w:rsidP="00000000" w:rsidRDefault="00000000" w:rsidRPr="00000000" w14:paraId="00000B9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if not os.path.exists(CAPTURE_DIR):</w:t>
      </w:r>
    </w:p>
    <w:p w:rsidR="00000000" w:rsidDel="00000000" w:rsidP="00000000" w:rsidRDefault="00000000" w:rsidRPr="00000000" w14:paraId="00000B9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os.makedirs(CAPTURE_DIR)</w:t>
      </w:r>
    </w:p>
    <w:p w:rsidR="00000000" w:rsidDel="00000000" w:rsidP="00000000" w:rsidRDefault="00000000" w:rsidRPr="00000000" w14:paraId="00000B9B">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9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Flag to control object detection thread</w:t>
      </w:r>
    </w:p>
    <w:p w:rsidR="00000000" w:rsidDel="00000000" w:rsidP="00000000" w:rsidRDefault="00000000" w:rsidRPr="00000000" w14:paraId="00000B9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detection_active = False</w:t>
      </w:r>
    </w:p>
    <w:p w:rsidR="00000000" w:rsidDel="00000000" w:rsidP="00000000" w:rsidRDefault="00000000" w:rsidRPr="00000000" w14:paraId="00000B9E">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9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Adjust camera streaming speed (in frames per second)</w:t>
      </w:r>
    </w:p>
    <w:p w:rsidR="00000000" w:rsidDel="00000000" w:rsidP="00000000" w:rsidRDefault="00000000" w:rsidRPr="00000000" w14:paraId="00000BA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STREAMING_SPEED = 10  # Increased streaming speed to 10 frames per second</w:t>
      </w:r>
    </w:p>
    <w:p w:rsidR="00000000" w:rsidDel="00000000" w:rsidP="00000000" w:rsidRDefault="00000000" w:rsidRPr="00000000" w14:paraId="00000BA1">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A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load_model():</w:t>
      </w:r>
    </w:p>
    <w:p w:rsidR="00000000" w:rsidDel="00000000" w:rsidP="00000000" w:rsidRDefault="00000000" w:rsidRPr="00000000" w14:paraId="00000BA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global model, class_names</w:t>
      </w:r>
    </w:p>
    <w:p w:rsidR="00000000" w:rsidDel="00000000" w:rsidP="00000000" w:rsidRDefault="00000000" w:rsidRPr="00000000" w14:paraId="00000BA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model_path = "/home/jang/opencv-venv/yolov5/worms1/best.pt"</w:t>
      </w:r>
    </w:p>
    <w:p w:rsidR="00000000" w:rsidDel="00000000" w:rsidP="00000000" w:rsidRDefault="00000000" w:rsidRPr="00000000" w14:paraId="00000BA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model = torch.hub.load('ultralytics/yolov5', 'custom', path=model_path)</w:t>
      </w:r>
    </w:p>
    <w:p w:rsidR="00000000" w:rsidDel="00000000" w:rsidP="00000000" w:rsidRDefault="00000000" w:rsidRPr="00000000" w14:paraId="00000BA6">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A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data_path = "/home/jang/opencv-venv/yolov5/worms1/data.yaml"</w:t>
      </w:r>
    </w:p>
    <w:p w:rsidR="00000000" w:rsidDel="00000000" w:rsidP="00000000" w:rsidRDefault="00000000" w:rsidRPr="00000000" w14:paraId="00000BA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with open(data_path) as f:</w:t>
      </w:r>
    </w:p>
    <w:p w:rsidR="00000000" w:rsidDel="00000000" w:rsidP="00000000" w:rsidRDefault="00000000" w:rsidRPr="00000000" w14:paraId="00000BA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data = yaml.load(f, Loader=yaml.FullLoader)</w:t>
      </w:r>
    </w:p>
    <w:p w:rsidR="00000000" w:rsidDel="00000000" w:rsidP="00000000" w:rsidRDefault="00000000" w:rsidRPr="00000000" w14:paraId="00000BA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class_names = data['names']</w:t>
      </w:r>
    </w:p>
    <w:p w:rsidR="00000000" w:rsidDel="00000000" w:rsidP="00000000" w:rsidRDefault="00000000" w:rsidRPr="00000000" w14:paraId="00000BAB">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A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detect_objects_thread(vs):</w:t>
      </w:r>
    </w:p>
    <w:p w:rsidR="00000000" w:rsidDel="00000000" w:rsidP="00000000" w:rsidRDefault="00000000" w:rsidRPr="00000000" w14:paraId="00000BA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global detection_active</w:t>
      </w:r>
    </w:p>
    <w:p w:rsidR="00000000" w:rsidDel="00000000" w:rsidP="00000000" w:rsidRDefault="00000000" w:rsidRPr="00000000" w14:paraId="00000BA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while detection_active:</w:t>
      </w:r>
    </w:p>
    <w:p w:rsidR="00000000" w:rsidDel="00000000" w:rsidP="00000000" w:rsidRDefault="00000000" w:rsidRPr="00000000" w14:paraId="00000BA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frame = vs.read()</w:t>
      </w:r>
    </w:p>
    <w:p w:rsidR="00000000" w:rsidDel="00000000" w:rsidP="00000000" w:rsidRDefault="00000000" w:rsidRPr="00000000" w14:paraId="00000BB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frame is None:</w:t>
      </w:r>
    </w:p>
    <w:p w:rsidR="00000000" w:rsidDel="00000000" w:rsidP="00000000" w:rsidRDefault="00000000" w:rsidRPr="00000000" w14:paraId="00000BB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print("Error: Failed to read frame from camera.")</w:t>
      </w:r>
    </w:p>
    <w:p w:rsidR="00000000" w:rsidDel="00000000" w:rsidP="00000000" w:rsidRDefault="00000000" w:rsidRPr="00000000" w14:paraId="00000BB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break</w:t>
      </w:r>
    </w:p>
    <w:p w:rsidR="00000000" w:rsidDel="00000000" w:rsidP="00000000" w:rsidRDefault="00000000" w:rsidRPr="00000000" w14:paraId="00000BB3">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B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img = frame[:, :, ::-1]</w:t>
      </w:r>
    </w:p>
    <w:p w:rsidR="00000000" w:rsidDel="00000000" w:rsidP="00000000" w:rsidRDefault="00000000" w:rsidRPr="00000000" w14:paraId="00000BB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results = model(img)</w:t>
      </w:r>
    </w:p>
    <w:p w:rsidR="00000000" w:rsidDel="00000000" w:rsidP="00000000" w:rsidRDefault="00000000" w:rsidRPr="00000000" w14:paraId="00000BB6">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B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frame_objects = []</w:t>
      </w:r>
    </w:p>
    <w:p w:rsidR="00000000" w:rsidDel="00000000" w:rsidP="00000000" w:rsidRDefault="00000000" w:rsidRPr="00000000" w14:paraId="00000BB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last_detection = None</w:t>
      </w:r>
    </w:p>
    <w:p w:rsidR="00000000" w:rsidDel="00000000" w:rsidP="00000000" w:rsidRDefault="00000000" w:rsidRPr="00000000" w14:paraId="00000BB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for detection in results.xyxy[0]:</w:t>
      </w:r>
    </w:p>
    <w:p w:rsidR="00000000" w:rsidDel="00000000" w:rsidP="00000000" w:rsidRDefault="00000000" w:rsidRPr="00000000" w14:paraId="00000BB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x1, y1, x2, y2, conf, cls = detection.tolist()</w:t>
      </w:r>
    </w:p>
    <w:p w:rsidR="00000000" w:rsidDel="00000000" w:rsidP="00000000" w:rsidRDefault="00000000" w:rsidRPr="00000000" w14:paraId="00000BB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class_name = class_names[int(cls)]</w:t>
      </w:r>
    </w:p>
    <w:p w:rsidR="00000000" w:rsidDel="00000000" w:rsidP="00000000" w:rsidRDefault="00000000" w:rsidRPr="00000000" w14:paraId="00000BB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percent = int(conf * 100)</w:t>
      </w:r>
    </w:p>
    <w:p w:rsidR="00000000" w:rsidDel="00000000" w:rsidP="00000000" w:rsidRDefault="00000000" w:rsidRPr="00000000" w14:paraId="00000BB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label = f'{class_name} {percent}%'</w:t>
      </w:r>
    </w:p>
    <w:p w:rsidR="00000000" w:rsidDel="00000000" w:rsidP="00000000" w:rsidRDefault="00000000" w:rsidRPr="00000000" w14:paraId="00000BBE">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B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cv2.rectangle(frame, (int(x1), int(y1)), (int(x2), int(y2)), (0, 255, 0), 2)  # Draw green box</w:t>
      </w:r>
    </w:p>
    <w:p w:rsidR="00000000" w:rsidDel="00000000" w:rsidP="00000000" w:rsidRDefault="00000000" w:rsidRPr="00000000" w14:paraId="00000BC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cv2.putText(frame, f'{percent}%', (int(x1), int(y1) - 10), cv2.FONT_HERSHEY_SIMPLEX, 0.9, (0, 255, 0), 2)  # Display confidence</w:t>
      </w:r>
    </w:p>
    <w:p w:rsidR="00000000" w:rsidDel="00000000" w:rsidP="00000000" w:rsidRDefault="00000000" w:rsidRPr="00000000" w14:paraId="00000BC1">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C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frame_objects.append({'class_name': class_name, 'confidence': percent})</w:t>
      </w:r>
    </w:p>
    <w:p w:rsidR="00000000" w:rsidDel="00000000" w:rsidP="00000000" w:rsidRDefault="00000000" w:rsidRPr="00000000" w14:paraId="00000BC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last_detection = {'class_name': class_name, 'confidence': percent}</w:t>
      </w:r>
    </w:p>
    <w:p w:rsidR="00000000" w:rsidDel="00000000" w:rsidP="00000000" w:rsidRDefault="00000000" w:rsidRPr="00000000" w14:paraId="00000BC4">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C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 jpeg = cv2.imencode('.jpg', frame)</w:t>
      </w:r>
    </w:p>
    <w:p w:rsidR="00000000" w:rsidDel="00000000" w:rsidP="00000000" w:rsidRDefault="00000000" w:rsidRPr="00000000" w14:paraId="00000BC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frame_bytes = jpeg.tobytes()</w:t>
      </w:r>
    </w:p>
    <w:p w:rsidR="00000000" w:rsidDel="00000000" w:rsidP="00000000" w:rsidRDefault="00000000" w:rsidRPr="00000000" w14:paraId="00000BC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yield (b'--frame\r\n'</w:t>
      </w:r>
    </w:p>
    <w:p w:rsidR="00000000" w:rsidDel="00000000" w:rsidP="00000000" w:rsidRDefault="00000000" w:rsidRPr="00000000" w14:paraId="00000BC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b'Content-Type: image/jpeg\r\n\r\n' + frame_bytes + b'\r\n')</w:t>
      </w:r>
    </w:p>
    <w:p w:rsidR="00000000" w:rsidDel="00000000" w:rsidP="00000000" w:rsidRDefault="00000000" w:rsidRPr="00000000" w14:paraId="00000BC9">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C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frame_objects:</w:t>
      </w:r>
    </w:p>
    <w:p w:rsidR="00000000" w:rsidDel="00000000" w:rsidP="00000000" w:rsidRDefault="00000000" w:rsidRPr="00000000" w14:paraId="00000BC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capture_time = datetime.now().strftime("%Y%m%d%H%M%S")</w:t>
      </w:r>
    </w:p>
    <w:p w:rsidR="00000000" w:rsidDel="00000000" w:rsidP="00000000" w:rsidRDefault="00000000" w:rsidRPr="00000000" w14:paraId="00000BC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image_name = f"{capture_time}.jpg"</w:t>
      </w:r>
    </w:p>
    <w:p w:rsidR="00000000" w:rsidDel="00000000" w:rsidP="00000000" w:rsidRDefault="00000000" w:rsidRPr="00000000" w14:paraId="00000BC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image_path = os.path.join(CAPTURE_DIR, image_name)</w:t>
      </w:r>
    </w:p>
    <w:p w:rsidR="00000000" w:rsidDel="00000000" w:rsidP="00000000" w:rsidRDefault="00000000" w:rsidRPr="00000000" w14:paraId="00000BC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cv2.imwrite(image_path, frame)</w:t>
      </w:r>
    </w:p>
    <w:p w:rsidR="00000000" w:rsidDel="00000000" w:rsidP="00000000" w:rsidRDefault="00000000" w:rsidRPr="00000000" w14:paraId="00000BC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for obj in frame_objects:</w:t>
      </w:r>
    </w:p>
    <w:p w:rsidR="00000000" w:rsidDel="00000000" w:rsidP="00000000" w:rsidRDefault="00000000" w:rsidRPr="00000000" w14:paraId="00000BD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message = f"[{capture_time}] {obj['class_name']} 확률: {obj['confidence']}%"</w:t>
      </w:r>
    </w:p>
    <w:p w:rsidR="00000000" w:rsidDel="00000000" w:rsidP="00000000" w:rsidRDefault="00000000" w:rsidRPr="00000000" w14:paraId="00000BD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socketio.emit('object_detection_log', {'message': message, 'image_path': f"/{image_path}"})</w:t>
      </w:r>
    </w:p>
    <w:p w:rsidR="00000000" w:rsidDel="00000000" w:rsidP="00000000" w:rsidRDefault="00000000" w:rsidRPr="00000000" w14:paraId="00000BD2">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D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if last_detection:</w:t>
      </w:r>
    </w:p>
    <w:p w:rsidR="00000000" w:rsidDel="00000000" w:rsidP="00000000" w:rsidRDefault="00000000" w:rsidRPr="00000000" w14:paraId="00000BD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capture_time = datetime.now().strftime("%Y%m%d%H%M%S")</w:t>
      </w:r>
    </w:p>
    <w:p w:rsidR="00000000" w:rsidDel="00000000" w:rsidP="00000000" w:rsidRDefault="00000000" w:rsidRPr="00000000" w14:paraId="00000BD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message = f"[{capture_time}] {last_detection['class_name']} 확률: {last_detection['confidence']}%"</w:t>
      </w:r>
    </w:p>
    <w:p w:rsidR="00000000" w:rsidDel="00000000" w:rsidP="00000000" w:rsidRDefault="00000000" w:rsidRPr="00000000" w14:paraId="00000BD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socketio.emit('last_object_detection', {'message': message, 'image_path': f"/{image_path}"})</w:t>
      </w:r>
    </w:p>
    <w:p w:rsidR="00000000" w:rsidDel="00000000" w:rsidP="00000000" w:rsidRDefault="00000000" w:rsidRPr="00000000" w14:paraId="00000BD7">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D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@app.route('/')</w:t>
      </w:r>
    </w:p>
    <w:p w:rsidR="00000000" w:rsidDel="00000000" w:rsidP="00000000" w:rsidRDefault="00000000" w:rsidRPr="00000000" w14:paraId="00000BD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index():</w:t>
      </w:r>
    </w:p>
    <w:p w:rsidR="00000000" w:rsidDel="00000000" w:rsidP="00000000" w:rsidRDefault="00000000" w:rsidRPr="00000000" w14:paraId="00000BD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render_template('testweb.html')</w:t>
      </w:r>
    </w:p>
    <w:p w:rsidR="00000000" w:rsidDel="00000000" w:rsidP="00000000" w:rsidRDefault="00000000" w:rsidRPr="00000000" w14:paraId="00000BDB">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D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@app.route('/video_feed')</w:t>
      </w:r>
    </w:p>
    <w:p w:rsidR="00000000" w:rsidDel="00000000" w:rsidP="00000000" w:rsidRDefault="00000000" w:rsidRPr="00000000" w14:paraId="00000BD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video_feed():</w:t>
      </w:r>
    </w:p>
    <w:p w:rsidR="00000000" w:rsidDel="00000000" w:rsidP="00000000" w:rsidRDefault="00000000" w:rsidRPr="00000000" w14:paraId="00000BD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global detection_active</w:t>
      </w:r>
    </w:p>
    <w:p w:rsidR="00000000" w:rsidDel="00000000" w:rsidP="00000000" w:rsidRDefault="00000000" w:rsidRPr="00000000" w14:paraId="00000BD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detection_active = True</w:t>
      </w:r>
    </w:p>
    <w:p w:rsidR="00000000" w:rsidDel="00000000" w:rsidP="00000000" w:rsidRDefault="00000000" w:rsidRPr="00000000" w14:paraId="00000BE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vs = VideoStream(src=0).start()</w:t>
      </w:r>
    </w:p>
    <w:p w:rsidR="00000000" w:rsidDel="00000000" w:rsidP="00000000" w:rsidRDefault="00000000" w:rsidRPr="00000000" w14:paraId="00000BE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return Response(detect_objects_thread(vs), mimetype='multipart/x-mixed-replace; boundary=frame')</w:t>
      </w:r>
    </w:p>
    <w:p w:rsidR="00000000" w:rsidDel="00000000" w:rsidP="00000000" w:rsidRDefault="00000000" w:rsidRPr="00000000" w14:paraId="00000BE2">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E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@socketio.on('connect')</w:t>
      </w:r>
    </w:p>
    <w:p w:rsidR="00000000" w:rsidDel="00000000" w:rsidP="00000000" w:rsidRDefault="00000000" w:rsidRPr="00000000" w14:paraId="00000BE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def handle_connect():</w:t>
      </w:r>
    </w:p>
    <w:p w:rsidR="00000000" w:rsidDel="00000000" w:rsidP="00000000" w:rsidRDefault="00000000" w:rsidRPr="00000000" w14:paraId="00000BE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print('Client connected')</w:t>
      </w:r>
    </w:p>
    <w:p w:rsidR="00000000" w:rsidDel="00000000" w:rsidP="00000000" w:rsidRDefault="00000000" w:rsidRPr="00000000" w14:paraId="00000BE6">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E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if __name__ == '__main__':</w:t>
      </w:r>
    </w:p>
    <w:p w:rsidR="00000000" w:rsidDel="00000000" w:rsidP="00000000" w:rsidRDefault="00000000" w:rsidRPr="00000000" w14:paraId="00000BE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load_model()</w:t>
      </w:r>
    </w:p>
    <w:p w:rsidR="00000000" w:rsidDel="00000000" w:rsidP="00000000" w:rsidRDefault="00000000" w:rsidRPr="00000000" w14:paraId="00000BE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threading.Thread(target=detect_objects_thread).start()</w:t>
      </w:r>
    </w:p>
    <w:p w:rsidR="00000000" w:rsidDel="00000000" w:rsidP="00000000" w:rsidRDefault="00000000" w:rsidRPr="00000000" w14:paraId="00000BE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socketio.run(app, host='0.0.0.0', port=5000, debug=True)</w:t>
      </w:r>
    </w:p>
    <w:p w:rsidR="00000000" w:rsidDel="00000000" w:rsidP="00000000" w:rsidRDefault="00000000" w:rsidRPr="00000000" w14:paraId="00000BEB">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BE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(opencv-venv) root@raspberrypi:/home/jang/flask_app# cat templates/testweb.htm</w:t>
      </w:r>
    </w:p>
    <w:p w:rsidR="00000000" w:rsidDel="00000000" w:rsidP="00000000" w:rsidRDefault="00000000" w:rsidRPr="00000000" w14:paraId="00000BE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cat: templates/testweb.htm: 그런 파일이나 디렉터리가 없습니다</w:t>
      </w:r>
    </w:p>
    <w:p w:rsidR="00000000" w:rsidDel="00000000" w:rsidP="00000000" w:rsidRDefault="00000000" w:rsidRPr="00000000" w14:paraId="00000BE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(opencv-venv) root@raspberrypi:/home/jang/flask_app# cat templates/testweb.html</w:t>
      </w:r>
    </w:p>
    <w:p w:rsidR="00000000" w:rsidDel="00000000" w:rsidP="00000000" w:rsidRDefault="00000000" w:rsidRPr="00000000" w14:paraId="00000BE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&lt;!DOCTYPE html&gt;</w:t>
      </w:r>
    </w:p>
    <w:p w:rsidR="00000000" w:rsidDel="00000000" w:rsidP="00000000" w:rsidRDefault="00000000" w:rsidRPr="00000000" w14:paraId="00000BF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&lt;html lang="en"&gt;</w:t>
      </w:r>
    </w:p>
    <w:p w:rsidR="00000000" w:rsidDel="00000000" w:rsidP="00000000" w:rsidRDefault="00000000" w:rsidRPr="00000000" w14:paraId="00000BF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&lt;head&gt;</w:t>
      </w:r>
    </w:p>
    <w:p w:rsidR="00000000" w:rsidDel="00000000" w:rsidP="00000000" w:rsidRDefault="00000000" w:rsidRPr="00000000" w14:paraId="00000BF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&lt;meta charset="UTF-8"&gt;</w:t>
      </w:r>
    </w:p>
    <w:p w:rsidR="00000000" w:rsidDel="00000000" w:rsidP="00000000" w:rsidRDefault="00000000" w:rsidRPr="00000000" w14:paraId="00000BF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&lt;meta name="viewport" content="width=device-width, initial-scale=1.0"&gt;</w:t>
      </w:r>
    </w:p>
    <w:p w:rsidR="00000000" w:rsidDel="00000000" w:rsidP="00000000" w:rsidRDefault="00000000" w:rsidRPr="00000000" w14:paraId="00000BF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&lt;title&gt;Object Detection&lt;/title&gt;</w:t>
      </w:r>
    </w:p>
    <w:p w:rsidR="00000000" w:rsidDel="00000000" w:rsidP="00000000" w:rsidRDefault="00000000" w:rsidRPr="00000000" w14:paraId="00000BF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&lt;link rel="stylesheet" href="https://stackpath.bootstrapcdn.com/bootstrap/4.5.2/css/bootstrap.min.css"&gt;</w:t>
      </w:r>
    </w:p>
    <w:p w:rsidR="00000000" w:rsidDel="00000000" w:rsidP="00000000" w:rsidRDefault="00000000" w:rsidRPr="00000000" w14:paraId="00000BF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&lt;style&gt;</w:t>
      </w:r>
    </w:p>
    <w:p w:rsidR="00000000" w:rsidDel="00000000" w:rsidP="00000000" w:rsidRDefault="00000000" w:rsidRPr="00000000" w14:paraId="00000BF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.container-fluid {</w:t>
      </w:r>
    </w:p>
    <w:p w:rsidR="00000000" w:rsidDel="00000000" w:rsidP="00000000" w:rsidRDefault="00000000" w:rsidRPr="00000000" w14:paraId="00000BF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margin-top: 20px;</w:t>
      </w:r>
    </w:p>
    <w:p w:rsidR="00000000" w:rsidDel="00000000" w:rsidP="00000000" w:rsidRDefault="00000000" w:rsidRPr="00000000" w14:paraId="00000BF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BF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.card-img-top {</w:t>
      </w:r>
    </w:p>
    <w:p w:rsidR="00000000" w:rsidDel="00000000" w:rsidP="00000000" w:rsidRDefault="00000000" w:rsidRPr="00000000" w14:paraId="00000BF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max-height: 400px;</w:t>
      </w:r>
    </w:p>
    <w:p w:rsidR="00000000" w:rsidDel="00000000" w:rsidP="00000000" w:rsidRDefault="00000000" w:rsidRPr="00000000" w14:paraId="00000BF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BF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&lt;/style&gt;</w:t>
      </w:r>
    </w:p>
    <w:p w:rsidR="00000000" w:rsidDel="00000000" w:rsidP="00000000" w:rsidRDefault="00000000" w:rsidRPr="00000000" w14:paraId="00000BF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&lt;/head&gt;</w:t>
      </w:r>
    </w:p>
    <w:p w:rsidR="00000000" w:rsidDel="00000000" w:rsidP="00000000" w:rsidRDefault="00000000" w:rsidRPr="00000000" w14:paraId="00000BF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&lt;body&gt;</w:t>
      </w:r>
    </w:p>
    <w:p w:rsidR="00000000" w:rsidDel="00000000" w:rsidP="00000000" w:rsidRDefault="00000000" w:rsidRPr="00000000" w14:paraId="00000C0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class="container-fluid"&gt;</w:t>
      </w:r>
    </w:p>
    <w:p w:rsidR="00000000" w:rsidDel="00000000" w:rsidP="00000000" w:rsidRDefault="00000000" w:rsidRPr="00000000" w14:paraId="00000C01">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class="row"&gt;</w:t>
      </w:r>
    </w:p>
    <w:p w:rsidR="00000000" w:rsidDel="00000000" w:rsidP="00000000" w:rsidRDefault="00000000" w:rsidRPr="00000000" w14:paraId="00000C0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class="col-md-8"&gt;</w:t>
      </w:r>
    </w:p>
    <w:p w:rsidR="00000000" w:rsidDel="00000000" w:rsidP="00000000" w:rsidRDefault="00000000" w:rsidRPr="00000000" w14:paraId="00000C0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&lt;h2&gt;Object Detection&lt;/h2&gt;</w:t>
      </w:r>
    </w:p>
    <w:p w:rsidR="00000000" w:rsidDel="00000000" w:rsidP="00000000" w:rsidRDefault="00000000" w:rsidRPr="00000000" w14:paraId="00000C0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&lt;img id="live-video" class="card-img-top" src="" alt="Live Video"&gt;</w:t>
      </w:r>
    </w:p>
    <w:p w:rsidR="00000000" w:rsidDel="00000000" w:rsidP="00000000" w:rsidRDefault="00000000" w:rsidRPr="00000000" w14:paraId="00000C0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&lt;/div&gt;</w:t>
      </w:r>
    </w:p>
    <w:p w:rsidR="00000000" w:rsidDel="00000000" w:rsidP="00000000" w:rsidRDefault="00000000" w:rsidRPr="00000000" w14:paraId="00000C0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 class="col-md-4"&gt;</w:t>
      </w:r>
    </w:p>
    <w:p w:rsidR="00000000" w:rsidDel="00000000" w:rsidP="00000000" w:rsidRDefault="00000000" w:rsidRPr="00000000" w14:paraId="00000C0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&lt;h2&gt;Detection Log&lt;/h2&gt;</w:t>
      </w:r>
    </w:p>
    <w:p w:rsidR="00000000" w:rsidDel="00000000" w:rsidP="00000000" w:rsidRDefault="00000000" w:rsidRPr="00000000" w14:paraId="00000C0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&lt;ul id="log-list" class="list-group"&gt;</w:t>
      </w:r>
    </w:p>
    <w:p w:rsidR="00000000" w:rsidDel="00000000" w:rsidP="00000000" w:rsidRDefault="00000000" w:rsidRPr="00000000" w14:paraId="00000C09">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&lt;/ul&gt;</w:t>
      </w:r>
    </w:p>
    <w:p w:rsidR="00000000" w:rsidDel="00000000" w:rsidP="00000000" w:rsidRDefault="00000000" w:rsidRPr="00000000" w14:paraId="00000C0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&lt;/div&gt;</w:t>
      </w:r>
    </w:p>
    <w:p w:rsidR="00000000" w:rsidDel="00000000" w:rsidP="00000000" w:rsidRDefault="00000000" w:rsidRPr="00000000" w14:paraId="00000C0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&lt;/div&gt;</w:t>
      </w:r>
    </w:p>
    <w:p w:rsidR="00000000" w:rsidDel="00000000" w:rsidP="00000000" w:rsidRDefault="00000000" w:rsidRPr="00000000" w14:paraId="00000C0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&lt;/div&gt;</w:t>
      </w:r>
    </w:p>
    <w:p w:rsidR="00000000" w:rsidDel="00000000" w:rsidP="00000000" w:rsidRDefault="00000000" w:rsidRPr="00000000" w14:paraId="00000C0D">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C0E">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&lt;script src="https://cdnjs.cloudflare.com/ajax/libs/socket.io/4.1.3/socket.io.js"&gt;&lt;/script&gt;</w:t>
      </w:r>
    </w:p>
    <w:p w:rsidR="00000000" w:rsidDel="00000000" w:rsidP="00000000" w:rsidRDefault="00000000" w:rsidRPr="00000000" w14:paraId="00000C0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&lt;script&gt;</w:t>
      </w:r>
    </w:p>
    <w:p w:rsidR="00000000" w:rsidDel="00000000" w:rsidP="00000000" w:rsidRDefault="00000000" w:rsidRPr="00000000" w14:paraId="00000C1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socket = io.connect('http://localhost:5000');</w:t>
      </w:r>
    </w:p>
    <w:p w:rsidR="00000000" w:rsidDel="00000000" w:rsidP="00000000" w:rsidRDefault="00000000" w:rsidRPr="00000000" w14:paraId="00000C11">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C1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socket.on('last_object_detection', function(data) {</w:t>
      </w:r>
    </w:p>
    <w:p w:rsidR="00000000" w:rsidDel="00000000" w:rsidP="00000000" w:rsidRDefault="00000000" w:rsidRPr="00000000" w14:paraId="00000C1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logList = document.getElementById('log-list');</w:t>
      </w:r>
    </w:p>
    <w:p w:rsidR="00000000" w:rsidDel="00000000" w:rsidP="00000000" w:rsidRDefault="00000000" w:rsidRPr="00000000" w14:paraId="00000C1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logList.innerHTML = ''; // Clear previous logs</w:t>
      </w:r>
    </w:p>
    <w:p w:rsidR="00000000" w:rsidDel="00000000" w:rsidP="00000000" w:rsidRDefault="00000000" w:rsidRPr="00000000" w14:paraId="00000C1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listItem = document.createElement('li');</w:t>
      </w:r>
    </w:p>
    <w:p w:rsidR="00000000" w:rsidDel="00000000" w:rsidP="00000000" w:rsidRDefault="00000000" w:rsidRPr="00000000" w14:paraId="00000C1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listItem.classList.add('list-group-item');</w:t>
      </w:r>
    </w:p>
    <w:p w:rsidR="00000000" w:rsidDel="00000000" w:rsidP="00000000" w:rsidRDefault="00000000" w:rsidRPr="00000000" w14:paraId="00000C1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message = document.createTextNode(data.message);</w:t>
      </w:r>
    </w:p>
    <w:p w:rsidR="00000000" w:rsidDel="00000000" w:rsidP="00000000" w:rsidRDefault="00000000" w:rsidRPr="00000000" w14:paraId="00000C18">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listItem.appendChild(message);</w:t>
      </w:r>
    </w:p>
    <w:p w:rsidR="00000000" w:rsidDel="00000000" w:rsidP="00000000" w:rsidRDefault="00000000" w:rsidRPr="00000000" w14:paraId="00000C19">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C1A">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image = document.createElement('img');</w:t>
      </w:r>
    </w:p>
    <w:p w:rsidR="00000000" w:rsidDel="00000000" w:rsidP="00000000" w:rsidRDefault="00000000" w:rsidRPr="00000000" w14:paraId="00000C1B">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image.src = data.image_path;</w:t>
      </w:r>
    </w:p>
    <w:p w:rsidR="00000000" w:rsidDel="00000000" w:rsidP="00000000" w:rsidRDefault="00000000" w:rsidRPr="00000000" w14:paraId="00000C1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image.classList.add('img-fluid');</w:t>
      </w:r>
    </w:p>
    <w:p w:rsidR="00000000" w:rsidDel="00000000" w:rsidP="00000000" w:rsidRDefault="00000000" w:rsidRPr="00000000" w14:paraId="00000C1D">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listItem.appendChild(image);</w:t>
      </w:r>
    </w:p>
    <w:p w:rsidR="00000000" w:rsidDel="00000000" w:rsidP="00000000" w:rsidRDefault="00000000" w:rsidRPr="00000000" w14:paraId="00000C1E">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C1F">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logList.appendChild(listItem);</w:t>
      </w:r>
    </w:p>
    <w:p w:rsidR="00000000" w:rsidDel="00000000" w:rsidP="00000000" w:rsidRDefault="00000000" w:rsidRPr="00000000" w14:paraId="00000C20">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w:t>
      </w:r>
    </w:p>
    <w:p w:rsidR="00000000" w:rsidDel="00000000" w:rsidP="00000000" w:rsidRDefault="00000000" w:rsidRPr="00000000" w14:paraId="00000C21">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C22">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video = document.getElementById('live-video');</w:t>
      </w:r>
    </w:p>
    <w:p w:rsidR="00000000" w:rsidDel="00000000" w:rsidP="00000000" w:rsidRDefault="00000000" w:rsidRPr="00000000" w14:paraId="00000C23">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const streamUrl = '/video_feed';</w:t>
      </w:r>
    </w:p>
    <w:p w:rsidR="00000000" w:rsidDel="00000000" w:rsidP="00000000" w:rsidRDefault="00000000" w:rsidRPr="00000000" w14:paraId="00000C24">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video.src = streamUrl;</w:t>
      </w:r>
    </w:p>
    <w:p w:rsidR="00000000" w:rsidDel="00000000" w:rsidP="00000000" w:rsidRDefault="00000000" w:rsidRPr="00000000" w14:paraId="00000C25">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    &lt;/script&gt;</w:t>
      </w:r>
    </w:p>
    <w:p w:rsidR="00000000" w:rsidDel="00000000" w:rsidP="00000000" w:rsidRDefault="00000000" w:rsidRPr="00000000" w14:paraId="00000C26">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&lt;/body&gt;</w:t>
      </w:r>
    </w:p>
    <w:p w:rsidR="00000000" w:rsidDel="00000000" w:rsidP="00000000" w:rsidRDefault="00000000" w:rsidRPr="00000000" w14:paraId="00000C27">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&lt;/html&gt;</w:t>
      </w:r>
    </w:p>
    <w:p w:rsidR="00000000" w:rsidDel="00000000" w:rsidP="00000000" w:rsidRDefault="00000000" w:rsidRPr="00000000" w14:paraId="00000C28">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C29">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C2A">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C2B">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C2C">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C2D">
      <w:pPr>
        <w:jc w:val="left"/>
        <w:rPr>
          <w:rFonts w:ascii="Gulimche" w:cs="Gulimche" w:eastAsia="Gulimche" w:hAnsi="Gulimche"/>
          <w:sz w:val="28"/>
          <w:szCs w:val="28"/>
        </w:rPr>
      </w:pPr>
      <w:r w:rsidDel="00000000" w:rsidR="00000000" w:rsidRPr="00000000">
        <w:rPr>
          <w:rtl w:val="0"/>
        </w:rPr>
      </w:r>
    </w:p>
    <w:p w:rsidR="00000000" w:rsidDel="00000000" w:rsidP="00000000" w:rsidRDefault="00000000" w:rsidRPr="00000000" w14:paraId="00000C2E">
      <w:pPr>
        <w:pStyle w:val="Heading1"/>
        <w:rPr/>
      </w:pPr>
      <w:bookmarkStart w:colFirst="0" w:colLast="0" w:name="_heading=h.8n2egmjfrikv" w:id="28"/>
      <w:bookmarkEnd w:id="28"/>
      <w:r w:rsidDel="00000000" w:rsidR="00000000" w:rsidRPr="00000000">
        <w:rPr>
          <w:rtl w:val="0"/>
        </w:rPr>
        <w:t xml:space="preserve">8. 참조</w:t>
      </w:r>
    </w:p>
    <w:sdt>
      <w:sdtPr>
        <w:tag w:val="goog_rdk_7"/>
      </w:sdtPr>
      <w:sdtContent>
        <w:p w:rsidR="00000000" w:rsidDel="00000000" w:rsidP="00000000" w:rsidRDefault="00000000" w:rsidRPr="00000000" w14:paraId="00000C2F">
          <w:pPr>
            <w:pStyle w:val="Heading2"/>
            <w:rPr>
              <w:ins w:author="tintin jang" w:id="2" w:date="2024-04-23T07:00:11Z"/>
            </w:rPr>
          </w:pPr>
          <w:r w:rsidDel="00000000" w:rsidR="00000000" w:rsidRPr="00000000">
            <w:rPr>
              <w:rtl w:val="0"/>
            </w:rPr>
            <w:t xml:space="preserve">8-1.시연영상</w:t>
          </w:r>
          <w:sdt>
            <w:sdtPr>
              <w:tag w:val="goog_rdk_6"/>
            </w:sdtPr>
            <w:sdtContent>
              <w:ins w:author="tintin jang" w:id="2" w:date="2024-04-23T07:00:11Z">
                <w:bookmarkStart w:colFirst="0" w:colLast="0" w:name="_heading=h.3lheef1bq0oy" w:id="29"/>
                <w:bookmarkEnd w:id="29"/>
                <w:r w:rsidDel="00000000" w:rsidR="00000000" w:rsidRPr="00000000">
                  <w:rPr>
                    <w:rtl w:val="0"/>
                  </w:rPr>
                </w:r>
              </w:ins>
            </w:sdtContent>
          </w:sdt>
        </w:p>
      </w:sdtContent>
    </w:sdt>
    <w:sdt>
      <w:sdtPr>
        <w:tag w:val="goog_rdk_9"/>
      </w:sdtPr>
      <w:sdtContent>
        <w:p w:rsidR="00000000" w:rsidDel="00000000" w:rsidP="00000000" w:rsidRDefault="00000000" w:rsidRPr="00000000" w14:paraId="00000C30">
          <w:pPr>
            <w:rPr/>
            <w:pPrChange w:author="tintin jang" w:id="0" w:date="2024-04-23T07:00:11Z">
              <w:pPr>
                <w:pStyle w:val="Heading2"/>
              </w:pPr>
            </w:pPrChange>
          </w:pPr>
          <w:bookmarkStart w:colFirst="0" w:colLast="0" w:name="_heading=h.3lheef1bq0oy" w:id="29"/>
          <w:bookmarkEnd w:id="29"/>
          <w:sdt>
            <w:sdtPr>
              <w:tag w:val="goog_rdk_8"/>
            </w:sdtPr>
            <w:sdtContent>
              <w:ins w:author="tintin jang" w:id="2" w:date="2024-04-23T07:00:11Z">
                <w:r w:rsidDel="00000000" w:rsidR="00000000" w:rsidRPr="00000000">
                  <w:rPr>
                    <w:rtl w:val="0"/>
                  </w:rPr>
                  <w:t xml:space="preserve">https://www.youtube.com/watch?v=rlITuSXBhTU</w:t>
                </w:r>
              </w:ins>
            </w:sdtContent>
          </w:sdt>
          <w:r w:rsidDel="00000000" w:rsidR="00000000" w:rsidRPr="00000000">
            <w:rPr>
              <w:rtl w:val="0"/>
            </w:rPr>
          </w:r>
        </w:p>
      </w:sdtContent>
    </w:sdt>
    <w:p w:rsidR="00000000" w:rsidDel="00000000" w:rsidP="00000000" w:rsidRDefault="00000000" w:rsidRPr="00000000" w14:paraId="00000C31">
      <w:pPr>
        <w:rPr/>
      </w:pPr>
      <w:r w:rsidDel="00000000" w:rsidR="00000000" w:rsidRPr="00000000">
        <w:rPr/>
        <w:drawing>
          <wp:inline distB="114300" distT="114300" distL="114300" distR="114300">
            <wp:extent cx="4910138" cy="2960764"/>
            <wp:effectExtent b="0" l="0" r="0" t="0"/>
            <wp:docPr id="2053"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4910138" cy="2960764"/>
                    </a:xfrm>
                    <a:prstGeom prst="rect"/>
                    <a:ln/>
                  </pic:spPr>
                </pic:pic>
              </a:graphicData>
            </a:graphic>
          </wp:inline>
        </w:drawing>
      </w:r>
      <w:r w:rsidDel="00000000" w:rsidR="00000000" w:rsidRPr="00000000">
        <w:rPr>
          <w:rtl w:val="0"/>
        </w:rPr>
      </w:r>
    </w:p>
    <w:sdt>
      <w:sdtPr>
        <w:tag w:val="goog_rdk_12"/>
      </w:sdtPr>
      <w:sdtContent>
        <w:p w:rsidR="00000000" w:rsidDel="00000000" w:rsidP="00000000" w:rsidRDefault="00000000" w:rsidRPr="00000000" w14:paraId="00000C32">
          <w:pPr>
            <w:rPr>
              <w:del w:author="tintin jang" w:id="4" w:date="2024-04-23T07:00:22Z"/>
              <w:sz w:val="28"/>
              <w:szCs w:val="28"/>
            </w:rPr>
          </w:pPr>
          <w:sdt>
            <w:sdtPr>
              <w:tag w:val="goog_rdk_11"/>
            </w:sdtPr>
            <w:sdtContent>
              <w:del w:author="tintin jang" w:id="4" w:date="2024-04-23T07:00:22Z">
                <w:r w:rsidDel="00000000" w:rsidR="00000000" w:rsidRPr="00000000">
                  <w:rPr>
                    <w:rtl w:val="0"/>
                  </w:rPr>
                </w:r>
              </w:del>
            </w:sdtContent>
          </w:sdt>
        </w:p>
      </w:sdtContent>
    </w:sdt>
    <w:sdt>
      <w:sdtPr>
        <w:tag w:val="goog_rdk_14"/>
      </w:sdtPr>
      <w:sdtContent>
        <w:p w:rsidR="00000000" w:rsidDel="00000000" w:rsidP="00000000" w:rsidRDefault="00000000" w:rsidRPr="00000000" w14:paraId="00000C33">
          <w:pPr>
            <w:rPr>
              <w:del w:author="tintin jang" w:id="4" w:date="2024-04-23T07:00:22Z"/>
              <w:sz w:val="28"/>
              <w:szCs w:val="28"/>
            </w:rPr>
          </w:pPr>
          <w:sdt>
            <w:sdtPr>
              <w:tag w:val="goog_rdk_13"/>
            </w:sdtPr>
            <w:sdtContent>
              <w:del w:author="tintin jang" w:id="4" w:date="2024-04-23T07:00:22Z">
                <w:r w:rsidDel="00000000" w:rsidR="00000000" w:rsidRPr="00000000">
                  <w:rPr>
                    <w:rtl w:val="0"/>
                  </w:rPr>
                </w:r>
              </w:del>
            </w:sdtContent>
          </w:sdt>
        </w:p>
      </w:sdtContent>
    </w:sdt>
    <w:p w:rsidR="00000000" w:rsidDel="00000000" w:rsidP="00000000" w:rsidRDefault="00000000" w:rsidRPr="00000000" w14:paraId="00000C34">
      <w:pPr>
        <w:pStyle w:val="Heading2"/>
        <w:rPr/>
      </w:pPr>
      <w:bookmarkStart w:colFirst="0" w:colLast="0" w:name="_heading=h.ea6al8sfh8my" w:id="30"/>
      <w:bookmarkEnd w:id="30"/>
      <w:r w:rsidDel="00000000" w:rsidR="00000000" w:rsidRPr="00000000">
        <w:rPr>
          <w:rtl w:val="0"/>
        </w:rPr>
        <w:t xml:space="preserve">8-2.참고자료</w:t>
      </w:r>
    </w:p>
    <w:p w:rsidR="00000000" w:rsidDel="00000000" w:rsidP="00000000" w:rsidRDefault="00000000" w:rsidRPr="00000000" w14:paraId="00000C35">
      <w:pP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허경용 저(2014) 아두이노 상상을 스케치하다</w:t>
      </w:r>
    </w:p>
    <w:p w:rsidR="00000000" w:rsidDel="00000000" w:rsidP="00000000" w:rsidRDefault="00000000" w:rsidRPr="00000000" w14:paraId="00000C36">
      <w:pP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허경용 저(2015) ATmega328 프로그래밍</w:t>
      </w:r>
    </w:p>
    <w:p w:rsidR="00000000" w:rsidDel="00000000" w:rsidP="00000000" w:rsidRDefault="00000000" w:rsidRPr="00000000" w14:paraId="00000C37">
      <w:pP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윤성우 저(2010) 열혈 C 프로그래밍</w:t>
      </w:r>
    </w:p>
    <w:p w:rsidR="00000000" w:rsidDel="00000000" w:rsidP="00000000" w:rsidRDefault="00000000" w:rsidRPr="00000000" w14:paraId="00000C38">
      <w:pP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김관중 저(2015) 스마트 팜 기술 동향 및 전망 </w:t>
      </w:r>
    </w:p>
    <w:p w:rsidR="00000000" w:rsidDel="00000000" w:rsidP="00000000" w:rsidRDefault="00000000" w:rsidRPr="00000000" w14:paraId="00000C39">
      <w:pP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김성우 저(2022) 사물인터넷을 품은 라즈베리 파이(개정판)</w:t>
      </w:r>
    </w:p>
    <w:p w:rsidR="00000000" w:rsidDel="00000000" w:rsidP="00000000" w:rsidRDefault="00000000" w:rsidRPr="00000000" w14:paraId="00000C3A">
      <w:pP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김성엽 저(2017) Do it! C 언어 입문</w:t>
      </w:r>
    </w:p>
    <w:p w:rsidR="00000000" w:rsidDel="00000000" w:rsidP="00000000" w:rsidRDefault="00000000" w:rsidRPr="00000000" w14:paraId="00000C3B">
      <w:pPr>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박응용 저(2021) Do it! 점프 투 플라스크</w:t>
      </w:r>
    </w:p>
    <w:p w:rsidR="00000000" w:rsidDel="00000000" w:rsidP="00000000" w:rsidRDefault="00000000" w:rsidRPr="00000000" w14:paraId="00000C3C">
      <w:pPr>
        <w:jc w:val="left"/>
        <w:rPr>
          <w:rFonts w:ascii="Gulimche" w:cs="Gulimche" w:eastAsia="Gulimche" w:hAnsi="Gulimche"/>
          <w:sz w:val="28"/>
          <w:szCs w:val="28"/>
        </w:rPr>
      </w:pPr>
      <w:r w:rsidDel="00000000" w:rsidR="00000000" w:rsidRPr="00000000">
        <w:rPr>
          <w:rFonts w:ascii="Gulimche" w:cs="Gulimche" w:eastAsia="Gulimche" w:hAnsi="Gulimche"/>
          <w:sz w:val="28"/>
          <w:szCs w:val="28"/>
          <w:rtl w:val="0"/>
        </w:rPr>
        <w:t xml:space="preserve">정현희 저(2023) 알기쉬운 파이썬 SQL 코딩하기</w:t>
      </w:r>
      <w:r w:rsidDel="00000000" w:rsidR="00000000" w:rsidRPr="00000000">
        <w:rPr>
          <w:rtl w:val="0"/>
        </w:rPr>
      </w:r>
    </w:p>
    <w:sectPr>
      <w:type w:val="nextPage"/>
      <w:pgSz w:h="16838" w:w="11906" w:orient="portrait"/>
      <w:pgMar w:bottom="1440" w:top="1701" w:left="1440" w:right="1440" w:header="851" w:footer="992"/>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만든 이" w:id="1" w:date="2024-04-23T04:41:27Z">
    <w:p w:rsidR="00000000" w:rsidDel="00000000" w:rsidP="00000000" w:rsidRDefault="00000000" w:rsidRPr="00000000" w14:paraId="00000C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15"/>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회로 설계로 수정합니다</w:t>
          </w:r>
        </w:sdtContent>
      </w:sdt>
    </w:p>
  </w:comment>
  <w:comment w:author="만든 이" w:id="0" w:date="2024-04-23T04:41:27Z">
    <w:p w:rsidR="00000000" w:rsidDel="00000000" w:rsidP="00000000" w:rsidRDefault="00000000" w:rsidRPr="00000000" w14:paraId="00000C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16"/>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줄 맞춰주세요</w:t>
          </w:r>
        </w:sdtContent>
      </w:sdt>
    </w:p>
  </w:comment>
  <w:comment w:author="만든 이" w:id="2" w:date="2024-04-23T04:41:27Z">
    <w:p w:rsidR="00000000" w:rsidDel="00000000" w:rsidP="00000000" w:rsidRDefault="00000000" w:rsidRPr="00000000" w14:paraId="00000C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sdt>
        <w:sdtPr>
          <w:tag w:val="goog_rdk_17"/>
        </w:sdtPr>
        <w:sdtContent>
          <w:r w:rsidDel="00000000" w:rsidR="00000000" w:rsidRPr="00000000">
            <w:rPr>
              <w:rFonts w:ascii="Arial Unicode MS" w:cs="Arial Unicode MS" w:eastAsia="Arial Unicode MS" w:hAnsi="Arial Unicode MS"/>
              <w:b w:val="0"/>
              <w:i w:val="0"/>
              <w:smallCaps w:val="0"/>
              <w:strike w:val="0"/>
              <w:color w:val="000000"/>
              <w:sz w:val="22"/>
              <w:szCs w:val="22"/>
              <w:u w:val="none"/>
              <w:shd w:fill="auto" w:val="clear"/>
              <w:vertAlign w:val="baseline"/>
              <w:rtl w:val="0"/>
            </w:rPr>
            <w:t xml:space="preserve">일관성있게 문서에는 Raspberry Pi 4라고 기재되어 있습니다</w:t>
          </w:r>
        </w:sdtContent>
      </w:sdt>
    </w:p>
  </w:comment>
  <w:comment w:author="만든 이" w:id="3" w:date="2024-04-23T04:41:27Z">
    <w:p w:rsidR="00000000" w:rsidDel="00000000" w:rsidP="00000000" w:rsidRDefault="00000000" w:rsidRPr="00000000" w14:paraId="00000C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Arduino Uno</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C3F" w15:done="0"/>
  <w15:commentEx w15:paraId="00000C40" w15:done="0"/>
  <w15:commentEx w15:paraId="00000C41" w15:done="0"/>
  <w15:commentEx w15:paraId="00000C42"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Gulimche"/>
  <w:font w:name="Arial"/>
  <w:font w:name="Arial Unicode MS"/>
  <w:font w:name="Gill Sans">
    <w:embedRegular w:fontKey="{00000000-0000-0000-0000-000000000000}" r:id="rId1" w:subsetted="0"/>
    <w:embedBold w:fontKey="{00000000-0000-0000-0000-000000000000}" r:id="rId2" w:subsetted="0"/>
  </w:font>
  <w:font w:name="Söhne"/>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3E">
    <w:pPr>
      <w:rPr/>
    </w:pPr>
    <w:r w:rsidDel="00000000" w:rsidR="00000000" w:rsidRPr="00000000">
      <w:rPr/>
      <w:drawing>
        <wp:inline distB="0" distT="0" distL="180" distR="180">
          <wp:extent cx="1647825" cy="295275"/>
          <wp:effectExtent b="0" l="0" r="0" t="0"/>
          <wp:docPr id="2057" name="image3.png"/>
          <a:graphic>
            <a:graphicData uri="http://schemas.openxmlformats.org/drawingml/2006/picture">
              <pic:pic>
                <pic:nvPicPr>
                  <pic:cNvPr id="0" name="image3.png"/>
                  <pic:cNvPicPr preferRelativeResize="0"/>
                </pic:nvPicPr>
                <pic:blipFill>
                  <a:blip r:embed="rId1"/>
                  <a:srcRect b="0" l="0" r="0" t="0"/>
                  <a:stretch>
                    <a:fillRect/>
                  </a:stretch>
                </pic:blipFill>
                <pic:spPr>
                  <a:xfrm>
                    <a:off x="0" y="0"/>
                    <a:ext cx="1647825" cy="295275"/>
                  </a:xfrm>
                  <a:prstGeom prst="rect"/>
                  <a:ln/>
                </pic:spPr>
              </pic:pic>
            </a:graphicData>
          </a:graphic>
        </wp:inline>
      </w:drawing>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3D">
    <w:pPr>
      <w:jc w:val="right"/>
      <w:rPr/>
    </w:pPr>
    <w:r w:rsidDel="00000000" w:rsidR="00000000" w:rsidRPr="00000000">
      <w:rPr/>
      <w:drawing>
        <wp:inline distB="0" distT="0" distL="180" distR="180">
          <wp:extent cx="1352550" cy="495300"/>
          <wp:effectExtent b="0" l="0" r="0" t="0"/>
          <wp:docPr id="2056" name="image5.png"/>
          <a:graphic>
            <a:graphicData uri="http://schemas.openxmlformats.org/drawingml/2006/picture">
              <pic:pic>
                <pic:nvPicPr>
                  <pic:cNvPr id="0" name="image5.png"/>
                  <pic:cNvPicPr preferRelativeResize="0"/>
                </pic:nvPicPr>
                <pic:blipFill>
                  <a:blip r:embed="rId1"/>
                  <a:srcRect b="0" l="0" r="0" t="0"/>
                  <a:stretch>
                    <a:fillRect/>
                  </a:stretch>
                </pic:blipFill>
                <pic:spPr>
                  <a:xfrm>
                    <a:off x="0" y="0"/>
                    <a:ext cx="1352550" cy="495300"/>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Gill Sans" w:cs="Gill Sans" w:eastAsia="Gill Sans" w:hAnsi="Gill Sans"/>
        <w:lang w:val="en-US"/>
      </w:rPr>
    </w:rPrDefault>
    <w:pPrDefault>
      <w:pPr>
        <w:widowControl w:val="0"/>
        <w:spacing w:after="160" w:line="259"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jc w:val="left"/>
    </w:pPr>
    <w:rPr>
      <w:b w:val="1"/>
      <w:sz w:val="40"/>
      <w:szCs w:val="40"/>
    </w:rPr>
  </w:style>
  <w:style w:type="paragraph" w:styleId="Heading2">
    <w:name w:val="heading 2"/>
    <w:basedOn w:val="Normal"/>
    <w:next w:val="Normal"/>
    <w:pPr>
      <w:keepNext w:val="1"/>
      <w:keepLines w:val="1"/>
      <w:spacing w:after="80" w:before="360" w:lineRule="auto"/>
      <w:jc w:val="left"/>
    </w:pPr>
    <w:rPr>
      <w:b w:val="1"/>
      <w:sz w:val="30"/>
      <w:szCs w:val="30"/>
    </w:rPr>
  </w:style>
  <w:style w:type="paragraph" w:styleId="Heading3">
    <w:name w:val="heading 3"/>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280" w:line="259" w:lineRule="auto"/>
      <w:ind w:left="0" w:right="0" w:firstLine="0"/>
      <w:jc w:val="both"/>
    </w:pPr>
    <w:rPr>
      <w:rFonts w:ascii="Gill Sans" w:cs="Gill Sans" w:eastAsia="Gill Sans" w:hAnsi="Gill Sans"/>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40" w:line="259" w:lineRule="auto"/>
      <w:ind w:left="0" w:right="0" w:firstLine="0"/>
      <w:jc w:val="both"/>
    </w:pPr>
    <w:rPr>
      <w:rFonts w:ascii="Gill Sans" w:cs="Gill Sans" w:eastAsia="Gill Sans" w:hAnsi="Gill Sans"/>
      <w:b w:val="1"/>
      <w:i w:val="0"/>
      <w:smallCaps w:val="0"/>
      <w:strike w:val="0"/>
      <w:color w:val="000000"/>
      <w:sz w:val="24"/>
      <w:szCs w:val="24"/>
      <w:u w:val="none"/>
      <w:shd w:fill="auto" w:val="clear"/>
      <w:vertAlign w:val="baseline"/>
    </w:rPr>
  </w:style>
  <w:style w:type="paragraph" w:styleId="Heading5">
    <w:name w:val="heading 5"/>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20" w:line="259" w:lineRule="auto"/>
      <w:ind w:left="0" w:right="0" w:firstLine="0"/>
      <w:jc w:val="both"/>
    </w:pPr>
    <w:rPr>
      <w:rFonts w:ascii="Gill Sans" w:cs="Gill Sans" w:eastAsia="Gill Sans" w:hAnsi="Gill Sans"/>
      <w:b w:val="1"/>
      <w:i w:val="0"/>
      <w:smallCaps w:val="0"/>
      <w:strike w:val="0"/>
      <w:color w:val="000000"/>
      <w:sz w:val="22"/>
      <w:szCs w:val="22"/>
      <w:u w:val="none"/>
      <w:shd w:fill="auto" w:val="clear"/>
      <w:vertAlign w:val="baseline"/>
    </w:rPr>
  </w:style>
  <w:style w:type="paragraph" w:styleId="Heading6">
    <w:name w:val="heading 6"/>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40" w:before="200" w:line="259" w:lineRule="auto"/>
      <w:ind w:left="0" w:right="0" w:firstLine="0"/>
      <w:jc w:val="both"/>
    </w:pPr>
    <w:rPr>
      <w:rFonts w:ascii="Gill Sans" w:cs="Gill Sans" w:eastAsia="Gill Sans" w:hAnsi="Gill Sans"/>
      <w:b w:val="1"/>
      <w:i w:val="0"/>
      <w:smallCaps w:val="0"/>
      <w:strike w:val="0"/>
      <w:color w:val="000000"/>
      <w:sz w:val="20"/>
      <w:szCs w:val="20"/>
      <w:u w:val="none"/>
      <w:shd w:fill="auto" w:val="clear"/>
      <w:vertAlign w:val="baseline"/>
    </w:rPr>
  </w:style>
  <w:style w:type="paragraph" w:styleId="Title">
    <w:name w:val="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120" w:before="480" w:line="259" w:lineRule="auto"/>
      <w:ind w:left="0" w:right="0" w:firstLine="0"/>
      <w:jc w:val="both"/>
    </w:pPr>
    <w:rPr>
      <w:rFonts w:ascii="Gill Sans" w:cs="Gill Sans" w:eastAsia="Gill Sans" w:hAnsi="Gill Sans"/>
      <w:b w:val="1"/>
      <w:i w:val="0"/>
      <w:smallCaps w:val="0"/>
      <w:strike w:val="0"/>
      <w:color w:val="000000"/>
      <w:sz w:val="72"/>
      <w:szCs w:val="72"/>
      <w:u w:val="none"/>
      <w:shd w:fill="auto" w:val="clear"/>
      <w:vertAlign w:val="baseline"/>
    </w:rPr>
  </w:style>
  <w:style w:type="paragraph" w:styleId="a" w:default="1">
    <w:name w:val="Normal"/>
    <w:qFormat w:val="1"/>
    <w:pPr>
      <w:widowControl w:val="0"/>
      <w:wordWrap w:val="0"/>
      <w:autoSpaceDE w:val="0"/>
      <w:autoSpaceDN w:val="0"/>
      <w:spacing w:after="160" w:line="259" w:lineRule="auto"/>
      <w:jc w:val="both"/>
    </w:pPr>
  </w:style>
  <w:style w:type="paragraph" w:styleId="1">
    <w:name w:val="heading 1"/>
    <w:basedOn w:val="10"/>
    <w:next w:val="a"/>
    <w:pPr>
      <w:keepNext w:val="1"/>
      <w:keepLines w:val="1"/>
      <w:spacing w:after="120" w:before="480"/>
      <w:outlineLvl w:val="0"/>
    </w:pPr>
    <w:rPr>
      <w:b w:val="1"/>
      <w:sz w:val="48"/>
      <w:szCs w:val="48"/>
    </w:rPr>
  </w:style>
  <w:style w:type="paragraph" w:styleId="2">
    <w:name w:val="heading 2"/>
    <w:basedOn w:val="10"/>
    <w:next w:val="a"/>
    <w:pPr>
      <w:keepNext w:val="1"/>
      <w:keepLines w:val="1"/>
      <w:spacing w:after="80" w:before="360"/>
      <w:outlineLvl w:val="1"/>
    </w:pPr>
    <w:rPr>
      <w:b w:val="1"/>
      <w:sz w:val="36"/>
      <w:szCs w:val="36"/>
    </w:rPr>
  </w:style>
  <w:style w:type="paragraph" w:styleId="3">
    <w:name w:val="heading 3"/>
    <w:basedOn w:val="10"/>
    <w:next w:val="a"/>
    <w:pPr>
      <w:keepNext w:val="1"/>
      <w:keepLines w:val="1"/>
      <w:spacing w:after="80" w:before="280"/>
      <w:outlineLvl w:val="2"/>
    </w:pPr>
    <w:rPr>
      <w:b w:val="1"/>
      <w:sz w:val="28"/>
      <w:szCs w:val="28"/>
    </w:rPr>
  </w:style>
  <w:style w:type="paragraph" w:styleId="4">
    <w:name w:val="heading 4"/>
    <w:basedOn w:val="10"/>
    <w:next w:val="a"/>
    <w:pPr>
      <w:keepNext w:val="1"/>
      <w:keepLines w:val="1"/>
      <w:spacing w:after="40" w:before="240"/>
      <w:outlineLvl w:val="3"/>
    </w:pPr>
    <w:rPr>
      <w:b w:val="1"/>
      <w:sz w:val="24"/>
      <w:szCs w:val="24"/>
    </w:rPr>
  </w:style>
  <w:style w:type="paragraph" w:styleId="5">
    <w:name w:val="heading 5"/>
    <w:basedOn w:val="10"/>
    <w:next w:val="a"/>
    <w:pPr>
      <w:keepNext w:val="1"/>
      <w:keepLines w:val="1"/>
      <w:spacing w:after="40" w:before="220"/>
      <w:outlineLvl w:val="4"/>
    </w:pPr>
    <w:rPr>
      <w:b w:val="1"/>
      <w:sz w:val="22"/>
      <w:szCs w:val="22"/>
    </w:rPr>
  </w:style>
  <w:style w:type="paragraph" w:styleId="6">
    <w:name w:val="heading 6"/>
    <w:basedOn w:val="10"/>
    <w:next w:val="a"/>
    <w:pPr>
      <w:keepNext w:val="1"/>
      <w:keepLines w:val="1"/>
      <w:spacing w:after="40" w:before="200"/>
      <w:outlineLvl w:val="5"/>
    </w:pPr>
    <w:rPr>
      <w:b w:val="1"/>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10" w:customStyle="1">
    <w:name w:val="표준1"/>
    <w:pPr>
      <w:widowControl w:val="0"/>
      <w:spacing w:after="160" w:line="259" w:lineRule="auto"/>
      <w:jc w:val="both"/>
    </w:pPr>
  </w:style>
  <w:style w:type="table" w:styleId="TableNormal" w:customStyle="1">
    <w:name w:val="Table Normal"/>
    <w:pPr>
      <w:widowControl w:val="0"/>
      <w:spacing w:after="160" w:line="259" w:lineRule="auto"/>
      <w:jc w:val="both"/>
    </w:pPr>
    <w:tblPr>
      <w:tblCellMar>
        <w:top w:w="0.0" w:type="dxa"/>
        <w:left w:w="0.0" w:type="dxa"/>
        <w:bottom w:w="0.0" w:type="dxa"/>
        <w:right w:w="0.0" w:type="dxa"/>
      </w:tblCellMar>
    </w:tblPr>
  </w:style>
  <w:style w:type="paragraph" w:styleId="a3">
    <w:name w:val="Title"/>
    <w:basedOn w:val="10"/>
    <w:next w:val="10"/>
    <w:pPr>
      <w:keepNext w:val="1"/>
      <w:keepLines w:val="1"/>
      <w:spacing w:after="120" w:before="480"/>
    </w:pPr>
    <w:rPr>
      <w:b w:val="1"/>
      <w:sz w:val="72"/>
      <w:szCs w:val="72"/>
    </w:rPr>
  </w:style>
  <w:style w:type="character" w:styleId="a4">
    <w:name w:val="Hyperlink"/>
    <w:uiPriority w:val="99"/>
    <w:unhideWhenUsed w:val="1"/>
    <w:rPr>
      <w:color w:val="46b2b5"/>
      <w:u w:color="auto" w:val="single"/>
    </w:rPr>
  </w:style>
  <w:style w:type="table" w:styleId="a5" w:customStyle="1">
    <w:name w:val="Table Grid"/>
    <w:basedOn w:val="a1"/>
    <w:uiPriority w:val="39"/>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a6">
    <w:name w:val="annotation reference"/>
    <w:uiPriority w:val="99"/>
    <w:semiHidden w:val="1"/>
    <w:unhideWhenUsed w:val="1"/>
    <w:rPr>
      <w:sz w:val="18"/>
      <w:szCs w:val="18"/>
    </w:rPr>
  </w:style>
  <w:style w:type="paragraph" w:styleId="a7">
    <w:name w:val="annotation text"/>
    <w:basedOn w:val="a"/>
    <w:link w:val="Char"/>
    <w:uiPriority w:val="99"/>
    <w:semiHidden w:val="1"/>
    <w:unhideWhenUsed w:val="1"/>
    <w:pPr>
      <w:jc w:val="left"/>
    </w:pPr>
  </w:style>
  <w:style w:type="paragraph" w:styleId="a8">
    <w:name w:val="Subtitle"/>
    <w:basedOn w:val="10"/>
    <w:next w:val="10"/>
    <w:pPr>
      <w:keepNext w:val="1"/>
      <w:keepLines w:val="1"/>
      <w:spacing w:after="80" w:before="360"/>
    </w:pPr>
    <w:rPr>
      <w:rFonts w:ascii="Georgia" w:cs="Georgia" w:eastAsia="Georgia" w:hAnsi="Georgia"/>
      <w:i w:val="1"/>
      <w:color w:val="666666"/>
      <w:sz w:val="48"/>
      <w:szCs w:val="48"/>
    </w:rPr>
  </w:style>
  <w:style w:type="table" w:styleId="a9" w:customStyle="1">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TOC">
    <w:name w:val="TOC Heading"/>
    <w:basedOn w:val="1"/>
    <w:next w:val="a"/>
    <w:uiPriority w:val="39"/>
    <w:unhideWhenUsed w:val="1"/>
    <w:qFormat w:val="1"/>
    <w:pPr>
      <w:widowControl w:val="1"/>
      <w:spacing w:after="0" w:before="240"/>
      <w:jc w:val="left"/>
      <w:outlineLvl w:val="9"/>
    </w:pPr>
    <w:rPr>
      <w:rFonts w:ascii="맑은 고딕" w:cs="Times New Roman" w:eastAsia="맑은 고딕" w:hAnsi="맑은 고딕"/>
      <w:b w:val="0"/>
      <w:color w:val="2f5496"/>
      <w:sz w:val="32"/>
      <w:szCs w:val="32"/>
    </w:rPr>
  </w:style>
  <w:style w:type="paragraph" w:styleId="20">
    <w:name w:val="toc 2"/>
    <w:basedOn w:val="a"/>
    <w:next w:val="a"/>
    <w:autoRedefine w:val="1"/>
    <w:uiPriority w:val="39"/>
    <w:unhideWhenUsed w:val="1"/>
    <w:pPr>
      <w:widowControl w:val="1"/>
      <w:wordWrap w:val="1"/>
      <w:autoSpaceDE w:val="1"/>
      <w:autoSpaceDN w:val="1"/>
      <w:spacing w:after="100"/>
      <w:ind w:left="220"/>
      <w:jc w:val="left"/>
    </w:pPr>
    <w:rPr>
      <w:rFonts w:ascii="맑은 고딕" w:cs="Times New Roman" w:hAnsi="맑은 고딕"/>
      <w:sz w:val="22"/>
      <w:szCs w:val="22"/>
    </w:rPr>
  </w:style>
  <w:style w:type="paragraph" w:styleId="11">
    <w:name w:val="toc 1"/>
    <w:basedOn w:val="a"/>
    <w:next w:val="a"/>
    <w:autoRedefine w:val="1"/>
    <w:uiPriority w:val="39"/>
    <w:unhideWhenUsed w:val="1"/>
    <w:pPr>
      <w:widowControl w:val="1"/>
      <w:wordWrap w:val="1"/>
      <w:autoSpaceDE w:val="1"/>
      <w:autoSpaceDN w:val="1"/>
      <w:spacing w:after="100"/>
      <w:jc w:val="left"/>
    </w:pPr>
    <w:rPr>
      <w:rFonts w:ascii="맑은 고딕" w:cs="Times New Roman" w:hAnsi="맑은 고딕"/>
      <w:sz w:val="22"/>
      <w:szCs w:val="22"/>
    </w:rPr>
  </w:style>
  <w:style w:type="paragraph" w:styleId="30">
    <w:name w:val="toc 3"/>
    <w:basedOn w:val="a"/>
    <w:next w:val="a"/>
    <w:autoRedefine w:val="1"/>
    <w:uiPriority w:val="39"/>
    <w:unhideWhenUsed w:val="1"/>
    <w:pPr>
      <w:widowControl w:val="1"/>
      <w:wordWrap w:val="1"/>
      <w:autoSpaceDE w:val="1"/>
      <w:autoSpaceDN w:val="1"/>
      <w:spacing w:after="100"/>
      <w:ind w:left="440"/>
      <w:jc w:val="left"/>
    </w:pPr>
    <w:rPr>
      <w:rFonts w:ascii="맑은 고딕" w:cs="Times New Roman" w:hAnsi="맑은 고딕"/>
      <w:sz w:val="22"/>
      <w:szCs w:val="22"/>
    </w:rPr>
  </w:style>
  <w:style w:type="paragraph" w:styleId="aa">
    <w:name w:val="annotation subject"/>
    <w:basedOn w:val="a7"/>
    <w:next w:val="a7"/>
    <w:link w:val="Char0"/>
    <w:uiPriority w:val="99"/>
    <w:semiHidden w:val="1"/>
    <w:unhideWhenUsed w:val="1"/>
    <w:rPr>
      <w:b w:val="1"/>
      <w:bCs w:val="1"/>
    </w:rPr>
  </w:style>
  <w:style w:type="character" w:styleId="Char" w:customStyle="1">
    <w:name w:val="메모 텍스트 Char"/>
    <w:basedOn w:val="a0"/>
    <w:link w:val="a7"/>
    <w:uiPriority w:val="99"/>
    <w:semiHidden w:val="1"/>
  </w:style>
  <w:style w:type="character" w:styleId="Char0" w:customStyle="1">
    <w:name w:val="메모 주제 Char"/>
    <w:link w:val="aa"/>
    <w:uiPriority w:val="99"/>
    <w:semiHidden w:val="1"/>
    <w:rPr>
      <w:b w:val="1"/>
      <w:bCs w:val="1"/>
    </w:rPr>
  </w:style>
  <w:style w:type="paragraph" w:styleId="Subtitle">
    <w:name w:val="Subtitle"/>
    <w:basedOn w:val="Normal"/>
    <w:next w:val="Normal"/>
    <w:pPr>
      <w:keepNext w:val="1"/>
      <w:keepLines w:val="1"/>
      <w:pageBreakBefore w:val="0"/>
      <w:widowControl w:val="0"/>
      <w:pBdr>
        <w:top w:space="0" w:sz="0" w:val="nil"/>
        <w:left w:space="0" w:sz="0" w:val="nil"/>
        <w:bottom w:space="0" w:sz="0" w:val="nil"/>
        <w:right w:space="0" w:sz="0" w:val="nil"/>
        <w:between w:space="0" w:sz="0" w:val="nil"/>
      </w:pBdr>
      <w:shd w:fill="auto" w:val="clear"/>
      <w:spacing w:after="80" w:before="360" w:line="259" w:lineRule="auto"/>
      <w:ind w:left="0" w:right="0" w:firstLine="0"/>
      <w:jc w:val="both"/>
    </w:pPr>
    <w:rPr>
      <w:rFonts w:ascii="Georgia" w:cs="Georgia" w:eastAsia="Georgia" w:hAnsi="Georgia"/>
      <w:b w:val="0"/>
      <w:i w:val="1"/>
      <w:smallCaps w:val="0"/>
      <w:strike w:val="0"/>
      <w:color w:val="666666"/>
      <w:sz w:val="48"/>
      <w:szCs w:val="48"/>
      <w:u w:val="none"/>
      <w:shd w:fill="auto" w:val="clear"/>
      <w:vertAlign w:val="baseline"/>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22" Type="http://schemas.openxmlformats.org/officeDocument/2006/relationships/image" Target="media/image9.png"/><Relationship Id="rId21" Type="http://schemas.openxmlformats.org/officeDocument/2006/relationships/footer" Target="footer1.xml"/><Relationship Id="rId24" Type="http://schemas.openxmlformats.org/officeDocument/2006/relationships/image" Target="media/image17.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6.png"/><Relationship Id="rId26" Type="http://schemas.openxmlformats.org/officeDocument/2006/relationships/image" Target="media/image14.png"/><Relationship Id="rId25" Type="http://schemas.openxmlformats.org/officeDocument/2006/relationships/image" Target="media/image16.png"/><Relationship Id="rId28" Type="http://schemas.openxmlformats.org/officeDocument/2006/relationships/image" Target="media/image20.png"/><Relationship Id="rId27" Type="http://schemas.openxmlformats.org/officeDocument/2006/relationships/image" Target="media/image19.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22.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23.png"/><Relationship Id="rId30" Type="http://schemas.openxmlformats.org/officeDocument/2006/relationships/image" Target="media/image24.png"/><Relationship Id="rId11" Type="http://schemas.openxmlformats.org/officeDocument/2006/relationships/image" Target="media/image6.png"/><Relationship Id="rId33" Type="http://schemas.openxmlformats.org/officeDocument/2006/relationships/image" Target="media/image25.png"/><Relationship Id="rId10" Type="http://schemas.openxmlformats.org/officeDocument/2006/relationships/image" Target="media/image7.png"/><Relationship Id="rId32" Type="http://schemas.openxmlformats.org/officeDocument/2006/relationships/image" Target="media/image11.png"/><Relationship Id="rId13" Type="http://schemas.openxmlformats.org/officeDocument/2006/relationships/image" Target="media/image2.png"/><Relationship Id="rId12" Type="http://schemas.openxmlformats.org/officeDocument/2006/relationships/image" Target="media/image12.png"/><Relationship Id="rId15" Type="http://schemas.openxmlformats.org/officeDocument/2006/relationships/image" Target="media/image10.png"/><Relationship Id="rId14" Type="http://schemas.openxmlformats.org/officeDocument/2006/relationships/image" Target="media/image4.png"/><Relationship Id="rId17" Type="http://schemas.openxmlformats.org/officeDocument/2006/relationships/image" Target="media/image18.png"/><Relationship Id="rId16" Type="http://schemas.openxmlformats.org/officeDocument/2006/relationships/image" Target="media/image21.png"/><Relationship Id="rId19" Type="http://schemas.openxmlformats.org/officeDocument/2006/relationships/image" Target="media/image1.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GillSans-regular.ttf"/><Relationship Id="rId2" Type="http://schemas.openxmlformats.org/officeDocument/2006/relationships/font" Target="fonts/GillSans-bold.ttf"/></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배지">
  <a:themeElements>
    <a:clrScheme name="배지">
      <a:dk1>
        <a:sysClr val="windowText" lastClr="000000"/>
      </a:dk1>
      <a:lt1>
        <a:sysClr val="window" lastClr="FFFFFF"/>
      </a:lt1>
      <a:dk2>
        <a:srgbClr val="2A1A00"/>
      </a:dk2>
      <a:lt2>
        <a:srgbClr val="F3F3F2"/>
      </a:lt2>
      <a:accent1>
        <a:srgbClr val="F8B323"/>
      </a:accent1>
      <a:accent2>
        <a:srgbClr val="656A59"/>
      </a:accent2>
      <a:accent3>
        <a:srgbClr val="46B2B5"/>
      </a:accent3>
      <a:accent4>
        <a:srgbClr val="8CAA7E"/>
      </a:accent4>
      <a:accent5>
        <a:srgbClr val="D36F68"/>
      </a:accent5>
      <a:accent6>
        <a:srgbClr val="826276"/>
      </a:accent6>
      <a:hlink>
        <a:srgbClr val="46B2B5"/>
      </a:hlink>
      <a:folHlink>
        <a:srgbClr val="A46694"/>
      </a:folHlink>
    </a:clrScheme>
    <a:fontScheme name="배지">
      <a:majorFont>
        <a:latin typeface="Impact"/>
        <a:ea typeface=""/>
        <a:cs typeface=""/>
        <a:font script="Jpan" typeface="Meiryo"/>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Mymr" typeface=""/>
      </a:majorFont>
      <a:minorFont>
        <a:latin typeface="Gill Sans MT"/>
        <a:ea typeface=""/>
        <a:cs typeface=""/>
        <a:font script="Jpan" typeface="Meiryo"/>
        <a:font script="Hang" typeface="휴먼매직체"/>
        <a:font script="Hans" typeface="华文中宋"/>
        <a:font script="Hant" typeface="Microsoft JhengHei"/>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font script="Mymr" typeface=""/>
      </a:minorFont>
    </a:fontScheme>
    <a:fmtScheme name="배지">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12700">
          <a:solidFill>
            <a:schemeClr val="phClr"/>
          </a:solidFill>
        </a:ln>
        <a:ln w="19050">
          <a:solidFill>
            <a:schemeClr val="phClr"/>
          </a:solidFill>
        </a:ln>
        <a:ln w="38100">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FZYNO2MKtugScAdQEzW9Y07Dqw==">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2024-04-22T05:25:00Z</dcterms:created>
  <dc:creator>nayou</dc:creator>
</cp:coreProperties>
</file>